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ACC903" w14:textId="77777777" w:rsidR="00F21C37" w:rsidRDefault="00875D4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Ocean Thermal Energy Conversion – Flexible Enabling Technology for Variable Renewable Energy Integration in the Caribbean</w:t>
      </w:r>
    </w:p>
    <w:p w14:paraId="76A85D3D" w14:textId="77777777" w:rsidR="00F21C37" w:rsidRDefault="00F21C37">
      <w:pPr>
        <w:jc w:val="center"/>
        <w:rPr>
          <w:rFonts w:ascii="Times New Roman" w:eastAsia="Times New Roman" w:hAnsi="Times New Roman" w:cs="Times New Roman"/>
          <w:b/>
          <w:sz w:val="24"/>
          <w:szCs w:val="24"/>
        </w:rPr>
      </w:pPr>
    </w:p>
    <w:p w14:paraId="340DF59B" w14:textId="77777777" w:rsidR="00F21C37" w:rsidRPr="00DD4A4A" w:rsidRDefault="00875D4A">
      <w:pPr>
        <w:jc w:val="both"/>
        <w:rPr>
          <w:rFonts w:ascii="Times New Roman" w:eastAsia="Times New Roman" w:hAnsi="Times New Roman" w:cs="Times New Roman"/>
          <w:sz w:val="24"/>
          <w:szCs w:val="24"/>
          <w:lang w:val="de-DE"/>
        </w:rPr>
      </w:pPr>
      <w:r w:rsidRPr="00DD4A4A">
        <w:rPr>
          <w:rFonts w:ascii="Times New Roman" w:eastAsia="Times New Roman" w:hAnsi="Times New Roman" w:cs="Times New Roman"/>
          <w:sz w:val="24"/>
          <w:szCs w:val="24"/>
          <w:lang w:val="de-DE"/>
        </w:rPr>
        <w:t>R. J. Brecha</w:t>
      </w:r>
      <w:r w:rsidRPr="00DD4A4A">
        <w:rPr>
          <w:rFonts w:ascii="Times New Roman" w:eastAsia="Times New Roman" w:hAnsi="Times New Roman" w:cs="Times New Roman"/>
          <w:sz w:val="24"/>
          <w:szCs w:val="24"/>
          <w:vertAlign w:val="superscript"/>
          <w:lang w:val="de-DE"/>
        </w:rPr>
        <w:t>1,2,3,4,*</w:t>
      </w:r>
      <w:r w:rsidRPr="00DD4A4A">
        <w:rPr>
          <w:rFonts w:ascii="Times New Roman" w:eastAsia="Times New Roman" w:hAnsi="Times New Roman" w:cs="Times New Roman"/>
          <w:sz w:val="24"/>
          <w:szCs w:val="24"/>
          <w:lang w:val="de-DE"/>
        </w:rPr>
        <w:t>, Katherine Schoenenberger</w:t>
      </w:r>
      <w:r w:rsidRPr="00DD4A4A">
        <w:rPr>
          <w:rFonts w:ascii="Times New Roman" w:eastAsia="Times New Roman" w:hAnsi="Times New Roman" w:cs="Times New Roman"/>
          <w:sz w:val="24"/>
          <w:szCs w:val="24"/>
          <w:vertAlign w:val="superscript"/>
          <w:lang w:val="de-DE"/>
        </w:rPr>
        <w:t>4</w:t>
      </w:r>
      <w:r w:rsidRPr="00DD4A4A">
        <w:rPr>
          <w:rFonts w:ascii="Times New Roman" w:eastAsia="Times New Roman" w:hAnsi="Times New Roman" w:cs="Times New Roman"/>
          <w:sz w:val="24"/>
          <w:szCs w:val="24"/>
          <w:lang w:val="de-DE"/>
        </w:rPr>
        <w:t xml:space="preserve">, </w:t>
      </w:r>
      <w:proofErr w:type="spellStart"/>
      <w:r w:rsidRPr="00DD4A4A">
        <w:rPr>
          <w:rFonts w:ascii="Times New Roman" w:eastAsia="Times New Roman" w:hAnsi="Times New Roman" w:cs="Times New Roman"/>
          <w:sz w:val="24"/>
          <w:szCs w:val="24"/>
          <w:lang w:val="de-DE"/>
        </w:rPr>
        <w:t>Masaō</w:t>
      </w:r>
      <w:proofErr w:type="spellEnd"/>
      <w:r w:rsidRPr="00DD4A4A">
        <w:rPr>
          <w:rFonts w:ascii="Times New Roman" w:eastAsia="Times New Roman" w:hAnsi="Times New Roman" w:cs="Times New Roman"/>
          <w:sz w:val="24"/>
          <w:szCs w:val="24"/>
          <w:lang w:val="de-DE"/>
        </w:rPr>
        <w:t xml:space="preserve"> Ashtine</w:t>
      </w:r>
      <w:r w:rsidRPr="00DD4A4A">
        <w:rPr>
          <w:rFonts w:ascii="Times New Roman" w:eastAsia="Times New Roman" w:hAnsi="Times New Roman" w:cs="Times New Roman"/>
          <w:sz w:val="24"/>
          <w:szCs w:val="24"/>
          <w:vertAlign w:val="superscript"/>
          <w:lang w:val="de-DE"/>
        </w:rPr>
        <w:t>5</w:t>
      </w:r>
      <w:r w:rsidRPr="00DD4A4A">
        <w:rPr>
          <w:rFonts w:ascii="Times New Roman" w:eastAsia="Times New Roman" w:hAnsi="Times New Roman" w:cs="Times New Roman"/>
          <w:sz w:val="24"/>
          <w:szCs w:val="24"/>
          <w:lang w:val="de-DE"/>
        </w:rPr>
        <w:t xml:space="preserve">, Randy </w:t>
      </w:r>
      <w:proofErr w:type="spellStart"/>
      <w:r w:rsidRPr="00DD4A4A">
        <w:rPr>
          <w:rFonts w:ascii="Times New Roman" w:eastAsia="Times New Roman" w:hAnsi="Times New Roman" w:cs="Times New Roman"/>
          <w:sz w:val="24"/>
          <w:szCs w:val="24"/>
          <w:lang w:val="de-DE"/>
        </w:rPr>
        <w:t>Koon</w:t>
      </w:r>
      <w:proofErr w:type="spellEnd"/>
      <w:r w:rsidRPr="00DD4A4A">
        <w:rPr>
          <w:rFonts w:ascii="Times New Roman" w:eastAsia="Times New Roman" w:hAnsi="Times New Roman" w:cs="Times New Roman"/>
          <w:sz w:val="24"/>
          <w:szCs w:val="24"/>
          <w:lang w:val="de-DE"/>
        </w:rPr>
        <w:t xml:space="preserve"> Koon</w:t>
      </w:r>
      <w:r w:rsidRPr="00DD4A4A">
        <w:rPr>
          <w:rFonts w:ascii="Times New Roman" w:eastAsia="Times New Roman" w:hAnsi="Times New Roman" w:cs="Times New Roman"/>
          <w:sz w:val="24"/>
          <w:szCs w:val="24"/>
          <w:vertAlign w:val="superscript"/>
          <w:lang w:val="de-DE"/>
        </w:rPr>
        <w:t>6</w:t>
      </w:r>
    </w:p>
    <w:p w14:paraId="16940C4F" w14:textId="77777777" w:rsidR="00F21C37" w:rsidRPr="00DD4A4A" w:rsidRDefault="00F21C37">
      <w:pPr>
        <w:jc w:val="both"/>
        <w:rPr>
          <w:rFonts w:ascii="Times New Roman" w:eastAsia="Times New Roman" w:hAnsi="Times New Roman" w:cs="Times New Roman"/>
          <w:sz w:val="24"/>
          <w:szCs w:val="24"/>
          <w:lang w:val="de-DE"/>
        </w:rPr>
      </w:pPr>
    </w:p>
    <w:p w14:paraId="48A8F3BD" w14:textId="77777777" w:rsidR="00F21C37" w:rsidRDefault="00875D4A">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1</w:t>
      </w:r>
      <w:r>
        <w:rPr>
          <w:rFonts w:ascii="Times New Roman" w:eastAsia="Times New Roman" w:hAnsi="Times New Roman" w:cs="Times New Roman"/>
          <w:sz w:val="20"/>
          <w:szCs w:val="20"/>
        </w:rPr>
        <w:t xml:space="preserve">Climate Analytics, </w:t>
      </w:r>
      <w:proofErr w:type="spellStart"/>
      <w:r>
        <w:rPr>
          <w:rFonts w:ascii="Times New Roman" w:eastAsia="Times New Roman" w:hAnsi="Times New Roman" w:cs="Times New Roman"/>
          <w:sz w:val="20"/>
          <w:szCs w:val="20"/>
        </w:rPr>
        <w:t>Ritterstr</w:t>
      </w:r>
      <w:proofErr w:type="spellEnd"/>
      <w:r>
        <w:rPr>
          <w:rFonts w:ascii="Times New Roman" w:eastAsia="Times New Roman" w:hAnsi="Times New Roman" w:cs="Times New Roman"/>
          <w:sz w:val="20"/>
          <w:szCs w:val="20"/>
        </w:rPr>
        <w:t>. 3, 10969 Berlin, Germany</w:t>
      </w:r>
    </w:p>
    <w:p w14:paraId="149B669D" w14:textId="77777777" w:rsidR="00F21C37" w:rsidRDefault="00875D4A">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2</w:t>
      </w:r>
      <w:r>
        <w:rPr>
          <w:rFonts w:ascii="Times New Roman" w:eastAsia="Times New Roman" w:hAnsi="Times New Roman" w:cs="Times New Roman"/>
          <w:sz w:val="20"/>
          <w:szCs w:val="20"/>
        </w:rPr>
        <w:t xml:space="preserve">Physics Dept., University of Dayton, Dayton, OH, USA 45469 </w:t>
      </w:r>
    </w:p>
    <w:p w14:paraId="28BC5D6B" w14:textId="77777777" w:rsidR="00F21C37" w:rsidRDefault="00875D4A">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3</w:t>
      </w:r>
      <w:r>
        <w:rPr>
          <w:rFonts w:ascii="Times New Roman" w:eastAsia="Times New Roman" w:hAnsi="Times New Roman" w:cs="Times New Roman"/>
          <w:sz w:val="20"/>
          <w:szCs w:val="20"/>
        </w:rPr>
        <w:t>Renewable and Clean Energy Program, University of Dayton, Dayton, OH, USA 45469</w:t>
      </w:r>
    </w:p>
    <w:p w14:paraId="5D58972E" w14:textId="77777777" w:rsidR="00F21C37" w:rsidRDefault="00875D4A">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4</w:t>
      </w:r>
      <w:r>
        <w:rPr>
          <w:rFonts w:ascii="Times New Roman" w:eastAsia="Times New Roman" w:hAnsi="Times New Roman" w:cs="Times New Roman"/>
          <w:sz w:val="20"/>
          <w:szCs w:val="20"/>
        </w:rPr>
        <w:t>Hanley Sustainability Institute, University of Dayton, Dayton, OH, USA 45469</w:t>
      </w:r>
    </w:p>
    <w:p w14:paraId="2AAC9A3A" w14:textId="77777777" w:rsidR="00F21C37" w:rsidRDefault="00875D4A">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5</w:t>
      </w:r>
      <w:r>
        <w:rPr>
          <w:rFonts w:ascii="Times New Roman" w:eastAsia="Times New Roman" w:hAnsi="Times New Roman" w:cs="Times New Roman"/>
          <w:sz w:val="20"/>
          <w:szCs w:val="20"/>
        </w:rPr>
        <w:t>Department of Engineering, University of Oxford, United Kingdom.</w:t>
      </w:r>
    </w:p>
    <w:p w14:paraId="3AA566BB" w14:textId="77777777" w:rsidR="00F21C37" w:rsidRDefault="00875D4A">
      <w:pPr>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6</w:t>
      </w:r>
      <w:r>
        <w:rPr>
          <w:rFonts w:ascii="Times New Roman" w:eastAsia="Times New Roman" w:hAnsi="Times New Roman" w:cs="Times New Roman"/>
          <w:sz w:val="20"/>
          <w:szCs w:val="20"/>
        </w:rPr>
        <w:t>Department of Physics, University of the West Indies, Mona Campus, Jamaica, W.I.</w:t>
      </w:r>
    </w:p>
    <w:p w14:paraId="7662EE98" w14:textId="77777777" w:rsidR="00F21C37" w:rsidRDefault="00F21C37">
      <w:pPr>
        <w:jc w:val="both"/>
        <w:rPr>
          <w:rFonts w:ascii="Times New Roman" w:eastAsia="Times New Roman" w:hAnsi="Times New Roman" w:cs="Times New Roman"/>
          <w:sz w:val="24"/>
          <w:szCs w:val="24"/>
        </w:rPr>
      </w:pPr>
    </w:p>
    <w:p w14:paraId="4C68352E" w14:textId="77777777" w:rsidR="00F21C37" w:rsidRDefault="00875D4A">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vertAlign w:val="superscript"/>
        </w:rPr>
        <w:t>*</w:t>
      </w:r>
      <w:r>
        <w:rPr>
          <w:rFonts w:ascii="Times New Roman" w:eastAsia="Times New Roman" w:hAnsi="Times New Roman" w:cs="Times New Roman"/>
          <w:b/>
          <w:sz w:val="24"/>
          <w:szCs w:val="24"/>
        </w:rPr>
        <w:t>Corresponding author</w:t>
      </w:r>
      <w:r>
        <w:rPr>
          <w:rFonts w:ascii="Times New Roman" w:eastAsia="Times New Roman" w:hAnsi="Times New Roman" w:cs="Times New Roman"/>
          <w:sz w:val="24"/>
          <w:szCs w:val="24"/>
        </w:rPr>
        <w:t>: R.J.B robert.brecha@climateanalytics.org</w:t>
      </w:r>
    </w:p>
    <w:p w14:paraId="54CCF835" w14:textId="77777777" w:rsidR="00F21C37" w:rsidRDefault="00F21C37">
      <w:pPr>
        <w:jc w:val="both"/>
        <w:rPr>
          <w:rFonts w:ascii="Times New Roman" w:eastAsia="Times New Roman" w:hAnsi="Times New Roman" w:cs="Times New Roman"/>
          <w:sz w:val="24"/>
          <w:szCs w:val="24"/>
        </w:rPr>
      </w:pPr>
    </w:p>
    <w:p w14:paraId="565AE291" w14:textId="77777777" w:rsidR="00F21C37" w:rsidRDefault="00875D4A">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r>
        <w:rPr>
          <w:rFonts w:ascii="Times New Roman" w:eastAsia="Times New Roman" w:hAnsi="Times New Roman" w:cs="Times New Roman"/>
          <w:sz w:val="24"/>
          <w:szCs w:val="24"/>
        </w:rPr>
        <w:t xml:space="preserve"> Ocean thermal energy conversion, OTEC, seawater air conditioning, SWAC, desalination, variable renewable energy, wind power, solar PV, 100% renewable energy, Caribbean</w:t>
      </w:r>
    </w:p>
    <w:p w14:paraId="77B2C24B" w14:textId="77777777" w:rsidR="00F21C37" w:rsidRDefault="00F21C37">
      <w:pPr>
        <w:spacing w:line="360" w:lineRule="auto"/>
        <w:jc w:val="both"/>
        <w:rPr>
          <w:rFonts w:ascii="Times New Roman" w:eastAsia="Times New Roman" w:hAnsi="Times New Roman" w:cs="Times New Roman"/>
          <w:sz w:val="24"/>
          <w:szCs w:val="24"/>
        </w:rPr>
      </w:pPr>
    </w:p>
    <w:p w14:paraId="1FD4AD7C" w14:textId="77777777" w:rsidR="00F21C37" w:rsidRDefault="00875D4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3D1039CD" w14:textId="061E8ACF" w:rsidR="00F21C37" w:rsidRDefault="00875D4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Most Caribbean island nations have historically been heavily dependent on imported fossil fuels for both power and transportation. At the same time, small island developing states (SIDS) are at enhanced risk from the impacts of climate change, although their own emissions represent only a very tiny fraction of the global total responsible for climate change. For this latter reason in particular, SIDS have been leaders in advocating for the ambitious 1.5°C Paris Agreement target. </w:t>
      </w:r>
      <w:r w:rsidR="001A5AE6">
        <w:rPr>
          <w:rFonts w:ascii="Times New Roman" w:eastAsia="Times New Roman" w:hAnsi="Times New Roman" w:cs="Times New Roman"/>
          <w:sz w:val="24"/>
          <w:szCs w:val="24"/>
        </w:rPr>
        <w:t>With</w:t>
      </w:r>
      <w:r>
        <w:rPr>
          <w:rFonts w:ascii="Times New Roman" w:eastAsia="Times New Roman" w:hAnsi="Times New Roman" w:cs="Times New Roman"/>
          <w:sz w:val="24"/>
          <w:szCs w:val="24"/>
        </w:rPr>
        <w:t xml:space="preserve"> the increasing recognition that domestic renewable energy resources would be adequate to supply energy needs, Caribbean islands have the potential to lead in demonstrating the ability to transition to 100% sustainable, renewable energy systems. In this work we present three central results in this space. First, we show through GIS mapping of all islands the potential for near-coastal </w:t>
      </w:r>
      <w:r w:rsidR="001A5AE6">
        <w:rPr>
          <w:rFonts w:ascii="Times New Roman" w:eastAsia="Times New Roman" w:hAnsi="Times New Roman" w:cs="Times New Roman"/>
          <w:sz w:val="24"/>
          <w:szCs w:val="24"/>
        </w:rPr>
        <w:t>deep-water</w:t>
      </w:r>
      <w:r>
        <w:rPr>
          <w:rFonts w:ascii="Times New Roman" w:eastAsia="Times New Roman" w:hAnsi="Times New Roman" w:cs="Times New Roman"/>
          <w:sz w:val="24"/>
          <w:szCs w:val="24"/>
        </w:rPr>
        <w:t xml:space="preserve"> as a resource for Ocean Thermal Energy Conversion (OTEC) and couple these results with an estimate of </w:t>
      </w:r>
      <w:r w:rsidR="001A5AE6">
        <w:rPr>
          <w:rFonts w:ascii="Times New Roman" w:eastAsia="Times New Roman" w:hAnsi="Times New Roman" w:cs="Times New Roman"/>
          <w:sz w:val="24"/>
          <w:szCs w:val="24"/>
        </w:rPr>
        <w:t xml:space="preserve">the most advantageous </w:t>
      </w:r>
      <w:r>
        <w:rPr>
          <w:rFonts w:ascii="Times New Roman" w:eastAsia="Times New Roman" w:hAnsi="Times New Roman" w:cs="Times New Roman"/>
          <w:sz w:val="24"/>
          <w:szCs w:val="24"/>
        </w:rPr>
        <w:t xml:space="preserve">countries due to </w:t>
      </w:r>
      <w:r w:rsidR="001A5AE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lack of other dispatchable renewable power options. Second, we use hourly data to explicitly </w:t>
      </w:r>
      <w:r w:rsidR="001A5AE6">
        <w:rPr>
          <w:rFonts w:ascii="Times New Roman" w:eastAsia="Times New Roman" w:hAnsi="Times New Roman" w:cs="Times New Roman"/>
          <w:sz w:val="24"/>
          <w:szCs w:val="24"/>
        </w:rPr>
        <w:t xml:space="preserve">show </w:t>
      </w:r>
      <w:r>
        <w:rPr>
          <w:rFonts w:ascii="Times New Roman" w:eastAsia="Times New Roman" w:hAnsi="Times New Roman" w:cs="Times New Roman"/>
          <w:sz w:val="24"/>
          <w:szCs w:val="24"/>
        </w:rPr>
        <w:t xml:space="preserve">the trade-offs between battery storage needs and dispatchable renewable sources. Finally, we analyze tradeoffs and estimated total system levelized costs for </w:t>
      </w:r>
      <w:r>
        <w:rPr>
          <w:rFonts w:ascii="Times New Roman" w:eastAsia="Times New Roman" w:hAnsi="Times New Roman" w:cs="Times New Roman"/>
          <w:sz w:val="24"/>
          <w:szCs w:val="24"/>
        </w:rPr>
        <w:lastRenderedPageBreak/>
        <w:t>combinations of variable renewables, dispatchable renewable power and storage to achieve 100% renewable electricity generation</w:t>
      </w:r>
      <w:r w:rsidR="001A5AE6">
        <w:rPr>
          <w:rFonts w:ascii="Times New Roman" w:eastAsia="Times New Roman" w:hAnsi="Times New Roman" w:cs="Times New Roman"/>
          <w:sz w:val="24"/>
          <w:szCs w:val="24"/>
        </w:rPr>
        <w:t xml:space="preserve"> (ability to meet 100% of demand)</w:t>
      </w:r>
      <w:r>
        <w:rPr>
          <w:rFonts w:ascii="Times New Roman" w:eastAsia="Times New Roman" w:hAnsi="Times New Roman" w:cs="Times New Roman"/>
          <w:sz w:val="24"/>
          <w:szCs w:val="24"/>
        </w:rPr>
        <w:t>. In particular, this last point is emphasized to demonstrate the utility of open-cycle OTEC together with accompanying desalination in enabling a high penetration of renewable energy</w:t>
      </w:r>
      <w:r w:rsidR="001A5AE6">
        <w:rPr>
          <w:rFonts w:ascii="Times New Roman" w:eastAsia="Times New Roman" w:hAnsi="Times New Roman" w:cs="Times New Roman"/>
          <w:sz w:val="24"/>
          <w:szCs w:val="24"/>
        </w:rPr>
        <w:t xml:space="preserve"> which </w:t>
      </w:r>
      <w:r>
        <w:rPr>
          <w:rFonts w:ascii="Times New Roman" w:eastAsia="Times New Roman" w:hAnsi="Times New Roman" w:cs="Times New Roman"/>
          <w:sz w:val="24"/>
          <w:szCs w:val="24"/>
        </w:rPr>
        <w:t>includ</w:t>
      </w:r>
      <w:r w:rsidR="001A5AE6">
        <w:rPr>
          <w:rFonts w:ascii="Times New Roman" w:eastAsia="Times New Roman" w:hAnsi="Times New Roman" w:cs="Times New Roman"/>
          <w:sz w:val="24"/>
          <w:szCs w:val="24"/>
        </w:rPr>
        <w:t>es</w:t>
      </w:r>
      <w:r>
        <w:rPr>
          <w:rFonts w:ascii="Times New Roman" w:eastAsia="Times New Roman" w:hAnsi="Times New Roman" w:cs="Times New Roman"/>
          <w:sz w:val="24"/>
          <w:szCs w:val="24"/>
        </w:rPr>
        <w:t xml:space="preserve"> the relatively expensive OTEC technology</w:t>
      </w:r>
      <w:r w:rsidR="001A5AE6">
        <w:rPr>
          <w:rFonts w:ascii="Times New Roman" w:eastAsia="Times New Roman" w:hAnsi="Times New Roman" w:cs="Times New Roman"/>
          <w:sz w:val="24"/>
          <w:szCs w:val="24"/>
        </w:rPr>
        <w:t>, which together, have</w:t>
      </w:r>
      <w:r>
        <w:rPr>
          <w:rFonts w:ascii="Times New Roman" w:eastAsia="Times New Roman" w:hAnsi="Times New Roman" w:cs="Times New Roman"/>
          <w:sz w:val="24"/>
          <w:szCs w:val="24"/>
        </w:rPr>
        <w:t xml:space="preserve"> lower costs </w:t>
      </w:r>
      <w:r w:rsidR="001A5AE6">
        <w:rPr>
          <w:rFonts w:ascii="Times New Roman" w:eastAsia="Times New Roman" w:hAnsi="Times New Roman" w:cs="Times New Roman"/>
          <w:sz w:val="24"/>
          <w:szCs w:val="24"/>
        </w:rPr>
        <w:t xml:space="preserve">than those </w:t>
      </w:r>
      <w:r>
        <w:rPr>
          <w:rFonts w:ascii="Times New Roman" w:eastAsia="Times New Roman" w:hAnsi="Times New Roman" w:cs="Times New Roman"/>
          <w:sz w:val="24"/>
          <w:szCs w:val="24"/>
        </w:rPr>
        <w:t xml:space="preserve">of a fossil-fuel-based system. </w:t>
      </w:r>
    </w:p>
    <w:p w14:paraId="32863973" w14:textId="77777777" w:rsidR="00F21C37" w:rsidRDefault="00F21C37">
      <w:pPr>
        <w:spacing w:line="360" w:lineRule="auto"/>
        <w:jc w:val="both"/>
        <w:rPr>
          <w:rFonts w:ascii="Times New Roman" w:eastAsia="Times New Roman" w:hAnsi="Times New Roman" w:cs="Times New Roman"/>
          <w:sz w:val="24"/>
          <w:szCs w:val="24"/>
        </w:rPr>
      </w:pPr>
    </w:p>
    <w:p w14:paraId="6256D1A8" w14:textId="77777777" w:rsidR="00F21C37" w:rsidRDefault="00875D4A">
      <w:pPr>
        <w:numPr>
          <w:ilvl w:val="0"/>
          <w:numId w:val="1"/>
        </w:numPr>
        <w:pBdr>
          <w:top w:val="nil"/>
          <w:left w:val="nil"/>
          <w:bottom w:val="nil"/>
          <w:right w:val="nil"/>
          <w:between w:val="nil"/>
        </w:pBdr>
        <w:spacing w:line="360" w:lineRule="auto"/>
        <w:ind w:left="360"/>
        <w:jc w:val="both"/>
      </w:pPr>
      <w:r>
        <w:rPr>
          <w:rFonts w:ascii="Times New Roman" w:eastAsia="Times New Roman" w:hAnsi="Times New Roman" w:cs="Times New Roman"/>
          <w:b/>
          <w:color w:val="000000"/>
          <w:sz w:val="24"/>
          <w:szCs w:val="24"/>
        </w:rPr>
        <w:t>Introduction</w:t>
      </w:r>
    </w:p>
    <w:p w14:paraId="37B614EA" w14:textId="44EC46F8"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Ocean energy technologies can help play a role in enabling island states to reach targets of energy self-sufficiency (IRENA, 2014; Lewis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2011)</w:t>
      </w:r>
      <w:r w:rsidR="001A5AE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Three basic, but linked ideas are behind the continued interest in Ocean Thermal Energy Conversion (OTEC) </w:t>
      </w:r>
      <w:r w:rsidR="008C4EA8">
        <w:rPr>
          <w:rFonts w:ascii="Times New Roman" w:eastAsia="Times New Roman" w:hAnsi="Times New Roman" w:cs="Times New Roman"/>
          <w:sz w:val="24"/>
          <w:szCs w:val="24"/>
        </w:rPr>
        <w:t xml:space="preserve">as an enabling technology </w:t>
      </w:r>
      <w:r>
        <w:rPr>
          <w:rFonts w:ascii="Times New Roman" w:eastAsia="Times New Roman" w:hAnsi="Times New Roman" w:cs="Times New Roman"/>
          <w:sz w:val="24"/>
          <w:szCs w:val="24"/>
        </w:rPr>
        <w:t xml:space="preserve">in particular (Lennard, 1995; Vega, 1992; Watt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1977). First, as shares of increasingly economical variable renewable energy (VRE) sources such as wind</w:t>
      </w:r>
      <w:r>
        <w:t xml:space="preserve"> </w:t>
      </w:r>
      <w:r>
        <w:rPr>
          <w:rFonts w:ascii="Times New Roman" w:eastAsia="Times New Roman" w:hAnsi="Times New Roman" w:cs="Times New Roman"/>
          <w:sz w:val="24"/>
          <w:szCs w:val="24"/>
        </w:rPr>
        <w:t>and solar photovoltaics are incorporated into the energy mix, there will still be a need for dispatchable electricity sources to complement variability (</w:t>
      </w:r>
      <w:proofErr w:type="spellStart"/>
      <w:r>
        <w:rPr>
          <w:rFonts w:ascii="Times New Roman" w:eastAsia="Times New Roman" w:hAnsi="Times New Roman" w:cs="Times New Roman"/>
          <w:sz w:val="24"/>
          <w:szCs w:val="24"/>
        </w:rPr>
        <w:t>Suberu</w:t>
      </w:r>
      <w:proofErr w:type="spellEnd"/>
      <w:r>
        <w:rPr>
          <w:rFonts w:ascii="Times New Roman" w:eastAsia="Times New Roman" w:hAnsi="Times New Roman" w:cs="Times New Roman"/>
          <w:sz w:val="24"/>
          <w:szCs w:val="24"/>
        </w:rPr>
        <w:t xml:space="preserve">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2014). Second, much as with sun and wind, ocean energy as a primary resource is essentially infinite and not depletable. Third, OTEC can also provide extra services beyond the generation of electricity.</w:t>
      </w:r>
    </w:p>
    <w:p w14:paraId="5F4D2AA6" w14:textId="31B67BB6"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spite of these important driving factors and some continued interest in OTEC by research groups and commercial ventures around the world, uptake has thus far been slow. Predictably, one of the valid reasons for lack of adoption has been the relatively high up-front cost that is expected for any emerging technology. In general, technologies follow an experience learning curve, described by decreasing costs per installed unit or per unit of generated electricity, expressed as a function of total cumulative installed capacity (</w:t>
      </w:r>
      <w:proofErr w:type="spellStart"/>
      <w:r>
        <w:rPr>
          <w:rFonts w:ascii="Times New Roman" w:eastAsia="Times New Roman" w:hAnsi="Times New Roman" w:cs="Times New Roman"/>
          <w:sz w:val="24"/>
          <w:szCs w:val="24"/>
        </w:rPr>
        <w:t>Nemet</w:t>
      </w:r>
      <w:proofErr w:type="spellEnd"/>
      <w:r>
        <w:rPr>
          <w:rFonts w:ascii="Times New Roman" w:eastAsia="Times New Roman" w:hAnsi="Times New Roman" w:cs="Times New Roman"/>
          <w:sz w:val="24"/>
          <w:szCs w:val="24"/>
        </w:rPr>
        <w:t xml:space="preserve">, 2006; </w:t>
      </w:r>
      <w:proofErr w:type="spellStart"/>
      <w:r>
        <w:rPr>
          <w:rFonts w:ascii="Times New Roman" w:eastAsia="Times New Roman" w:hAnsi="Times New Roman" w:cs="Times New Roman"/>
          <w:sz w:val="24"/>
          <w:szCs w:val="24"/>
        </w:rPr>
        <w:t>Grübler</w:t>
      </w:r>
      <w:proofErr w:type="spellEnd"/>
      <w:r>
        <w:rPr>
          <w:rFonts w:ascii="Times New Roman" w:eastAsia="Times New Roman" w:hAnsi="Times New Roman" w:cs="Times New Roman"/>
          <w:sz w:val="24"/>
          <w:szCs w:val="24"/>
        </w:rPr>
        <w:t xml:space="preserve">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1999; Arrow, 1962). Solar photovoltaics </w:t>
      </w:r>
      <w:r w:rsidR="001A5AE6">
        <w:rPr>
          <w:rFonts w:ascii="Times New Roman" w:eastAsia="Times New Roman" w:hAnsi="Times New Roman" w:cs="Times New Roman"/>
          <w:sz w:val="24"/>
          <w:szCs w:val="24"/>
        </w:rPr>
        <w:t xml:space="preserve">(PV) </w:t>
      </w:r>
      <w:r>
        <w:rPr>
          <w:rFonts w:ascii="Times New Roman" w:eastAsia="Times New Roman" w:hAnsi="Times New Roman" w:cs="Times New Roman"/>
          <w:sz w:val="24"/>
          <w:szCs w:val="24"/>
        </w:rPr>
        <w:t>represent a classic example with installation costs dropping by about 25% for each doubling of installed capacity, following this trend for the past four decades (</w:t>
      </w:r>
      <w:proofErr w:type="spellStart"/>
      <w:r>
        <w:rPr>
          <w:rFonts w:ascii="Times New Roman" w:eastAsia="Times New Roman" w:hAnsi="Times New Roman" w:cs="Times New Roman"/>
          <w:sz w:val="24"/>
          <w:szCs w:val="24"/>
        </w:rPr>
        <w:t>Creutzig</w:t>
      </w:r>
      <w:proofErr w:type="spellEnd"/>
      <w:r>
        <w:rPr>
          <w:rFonts w:ascii="Times New Roman" w:eastAsia="Times New Roman" w:hAnsi="Times New Roman" w:cs="Times New Roman"/>
          <w:sz w:val="24"/>
          <w:szCs w:val="24"/>
        </w:rPr>
        <w:t xml:space="preserve">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2017). Technology such as OTEC, still in a demonstration phase, will necessarily be comparatively costly.</w:t>
      </w:r>
    </w:p>
    <w:p w14:paraId="2E6A13BF" w14:textId="30BD6A4D"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factor that can also lead</w:t>
      </w:r>
      <w:r>
        <w:t xml:space="preserve"> </w:t>
      </w:r>
      <w:r>
        <w:rPr>
          <w:rFonts w:ascii="Times New Roman" w:eastAsia="Times New Roman" w:hAnsi="Times New Roman" w:cs="Times New Roman"/>
          <w:sz w:val="24"/>
          <w:szCs w:val="24"/>
        </w:rPr>
        <w:t xml:space="preserve">to hesitation on the part of developers of potential OTEC projects is the relatively limited geographical area over which OTEC can be a viable technology (Vega, 2010; </w:t>
      </w:r>
      <w:proofErr w:type="spellStart"/>
      <w:r>
        <w:rPr>
          <w:rFonts w:ascii="Times New Roman" w:eastAsia="Times New Roman" w:hAnsi="Times New Roman" w:cs="Times New Roman"/>
          <w:sz w:val="24"/>
          <w:szCs w:val="24"/>
        </w:rPr>
        <w:t>Nihous</w:t>
      </w:r>
      <w:proofErr w:type="spellEnd"/>
      <w:r>
        <w:rPr>
          <w:rFonts w:ascii="Times New Roman" w:eastAsia="Times New Roman" w:hAnsi="Times New Roman" w:cs="Times New Roman"/>
          <w:sz w:val="24"/>
          <w:szCs w:val="24"/>
        </w:rPr>
        <w:t xml:space="preserve">, 2007; Lennard, 1995). In fact, compared to wind and solar energy, it is likely that the decreases in cost for OTEC projects may not show dramatic declines beyond those seen in moving from experimental projects to more standardized technology </w:t>
      </w:r>
      <w:r>
        <w:rPr>
          <w:rFonts w:ascii="Times New Roman" w:eastAsia="Times New Roman" w:hAnsi="Times New Roman" w:cs="Times New Roman"/>
          <w:sz w:val="24"/>
          <w:szCs w:val="24"/>
        </w:rPr>
        <w:lastRenderedPageBreak/>
        <w:t>implementation. For OTEC and accompanying desalination and perhaps Sea Water Air Conditioning (SWAC) to be implemented, developers require (a) a viable coastline</w:t>
      </w:r>
      <w:r>
        <w:t xml:space="preserve"> </w:t>
      </w:r>
      <w:r>
        <w:rPr>
          <w:rFonts w:ascii="Times New Roman" w:eastAsia="Times New Roman" w:hAnsi="Times New Roman" w:cs="Times New Roman"/>
          <w:sz w:val="24"/>
          <w:szCs w:val="24"/>
        </w:rPr>
        <w:t xml:space="preserve">resource (including the absence of Marine Protected Areas </w:t>
      </w:r>
      <w:r w:rsidR="001A5AE6">
        <w:rPr>
          <w:rFonts w:ascii="Times New Roman" w:eastAsia="Times New Roman" w:hAnsi="Times New Roman" w:cs="Times New Roman"/>
          <w:sz w:val="24"/>
          <w:szCs w:val="24"/>
        </w:rPr>
        <w:t xml:space="preserve">(MPAs) </w:t>
      </w:r>
      <w:r>
        <w:rPr>
          <w:rFonts w:ascii="Times New Roman" w:eastAsia="Times New Roman" w:hAnsi="Times New Roman" w:cs="Times New Roman"/>
          <w:sz w:val="24"/>
          <w:szCs w:val="24"/>
        </w:rPr>
        <w:t xml:space="preserve">or sensitive wetlands, for example), (b) bathymetry that allows for relatively deep ocean waters (~1000 m or more) within close proximity (~5 km or less), and finally, (c) towns or fairly urbanized developments with electricity transmission infrastructure near these coastal areas. </w:t>
      </w:r>
    </w:p>
    <w:p w14:paraId="36846060" w14:textId="77B246F5"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not likely to become a worldwide mass-market technology, we show that OTEC and desalination can play a limited but important role in complementing variable renewables in certain cases. Therefore, bathymetric data for </w:t>
      </w:r>
      <w:r w:rsidR="0014064E">
        <w:rPr>
          <w:rFonts w:ascii="Times New Roman" w:eastAsia="Times New Roman" w:hAnsi="Times New Roman" w:cs="Times New Roman"/>
          <w:sz w:val="24"/>
          <w:szCs w:val="24"/>
        </w:rPr>
        <w:t xml:space="preserve">all </w:t>
      </w:r>
      <w:r>
        <w:rPr>
          <w:rFonts w:ascii="Times New Roman" w:eastAsia="Times New Roman" w:hAnsi="Times New Roman" w:cs="Times New Roman"/>
          <w:sz w:val="24"/>
          <w:szCs w:val="24"/>
        </w:rPr>
        <w:t xml:space="preserve"> island</w:t>
      </w:r>
      <w:r w:rsidR="0014064E">
        <w:rPr>
          <w:rFonts w:ascii="Times New Roman" w:eastAsia="Times New Roman" w:hAnsi="Times New Roman" w:cs="Times New Roman"/>
          <w:sz w:val="24"/>
          <w:szCs w:val="24"/>
        </w:rPr>
        <w:t xml:space="preserve"> countries and overseas territories</w:t>
      </w:r>
      <w:r>
        <w:rPr>
          <w:rFonts w:ascii="Times New Roman" w:eastAsia="Times New Roman" w:hAnsi="Times New Roman" w:cs="Times New Roman"/>
          <w:sz w:val="24"/>
          <w:szCs w:val="24"/>
        </w:rPr>
        <w:t xml:space="preserve"> in the Caribbean </w:t>
      </w:r>
      <w:r w:rsidR="001A5AE6">
        <w:rPr>
          <w:rFonts w:ascii="Times New Roman" w:eastAsia="Times New Roman" w:hAnsi="Times New Roman" w:cs="Times New Roman"/>
          <w:sz w:val="24"/>
          <w:szCs w:val="24"/>
        </w:rPr>
        <w:t xml:space="preserve">have </w:t>
      </w:r>
      <w:r>
        <w:rPr>
          <w:rFonts w:ascii="Times New Roman" w:eastAsia="Times New Roman" w:hAnsi="Times New Roman" w:cs="Times New Roman"/>
          <w:sz w:val="24"/>
          <w:szCs w:val="24"/>
        </w:rPr>
        <w:t>been examined to determine which are the most likely candidates using the three proximity criteria above, together with a fourth criterion that sufficient, less expensive or more developed dispatchable renewable resources (</w:t>
      </w:r>
      <w:r>
        <w:rPr>
          <w:rFonts w:ascii="Times New Roman" w:eastAsia="Times New Roman" w:hAnsi="Times New Roman" w:cs="Times New Roman"/>
          <w:i/>
          <w:sz w:val="24"/>
          <w:szCs w:val="24"/>
        </w:rPr>
        <w:t>e.g.</w:t>
      </w:r>
      <w:r>
        <w:rPr>
          <w:rFonts w:ascii="Times New Roman" w:eastAsia="Times New Roman" w:hAnsi="Times New Roman" w:cs="Times New Roman"/>
          <w:sz w:val="24"/>
          <w:szCs w:val="24"/>
        </w:rPr>
        <w:t xml:space="preserve"> hydropower or geothermal) are not readily available. Most crucially, this research shows at least two reasons that OTEC should not be judged as a technology in isolation, for example in terms of the levelized cost of electricity (LCOE) generated. The first argument for OTEC is focused on applications where the power systems are heavily dependent on variable renewables, as such the value of a dispatchable source goes beyond the actual electrical energy generated, but in the ancillary services that can be provided to the system in terms of stability. While batteries are increasingly an economically viable option for backup</w:t>
      </w:r>
      <w:r w:rsidR="00FB6B72">
        <w:rPr>
          <w:rFonts w:ascii="Times New Roman" w:eastAsia="Times New Roman" w:hAnsi="Times New Roman" w:cs="Times New Roman"/>
          <w:sz w:val="24"/>
          <w:szCs w:val="24"/>
        </w:rPr>
        <w:t xml:space="preserve"> (</w:t>
      </w:r>
      <w:r w:rsidR="004D178D">
        <w:rPr>
          <w:rFonts w:ascii="Times New Roman" w:eastAsia="Times New Roman" w:hAnsi="Times New Roman" w:cs="Times New Roman"/>
          <w:sz w:val="24"/>
          <w:szCs w:val="24"/>
        </w:rPr>
        <w:t xml:space="preserve">Lazard, 2019b; </w:t>
      </w:r>
      <w:r w:rsidR="00FB6B72">
        <w:rPr>
          <w:rFonts w:ascii="Times New Roman" w:eastAsia="Times New Roman" w:hAnsi="Times New Roman" w:cs="Times New Roman"/>
          <w:sz w:val="24"/>
          <w:szCs w:val="24"/>
        </w:rPr>
        <w:t>IRENA, 2017b)</w:t>
      </w:r>
      <w:r>
        <w:rPr>
          <w:rFonts w:ascii="Times New Roman" w:eastAsia="Times New Roman" w:hAnsi="Times New Roman" w:cs="Times New Roman"/>
          <w:sz w:val="24"/>
          <w:szCs w:val="24"/>
        </w:rPr>
        <w:t xml:space="preserve">, a balance between storage and dispatchable power will be necessary, with consideration of the overall system-wide LCOE, not that of each technology individually, being a more prudent way to view planning toward a 100% renewable energy future. This is especially true in the context of small island developing states (SIDS) in the Caribbean, many of which are just beginning transitions from a nearly complete reliance on oil for power generation, and thus have the opportunity for taking a longer-term systemic view of power system transformation. </w:t>
      </w:r>
    </w:p>
    <w:p w14:paraId="0F72227D" w14:textId="28C7A066"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strand of the economic argument is that the combination of OTEC with auxiliary desalination as a combined system provides multiple services; another potential benefit is the further combination of OTEC and desalination with SWAC as an additional output that is of great value-added on many islands which continue to face increasing pressures owing to climate change. </w:t>
      </w:r>
    </w:p>
    <w:p w14:paraId="28A1C032" w14:textId="63A9E6E4"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sections present a brief overview of the energy landscape in the Caribbean region, linking resource and economic factors (Section 2). OTEC as a specific </w:t>
      </w:r>
      <w:r>
        <w:rPr>
          <w:rFonts w:ascii="Times New Roman" w:eastAsia="Times New Roman" w:hAnsi="Times New Roman" w:cs="Times New Roman"/>
          <w:sz w:val="24"/>
          <w:szCs w:val="24"/>
        </w:rPr>
        <w:lastRenderedPageBreak/>
        <w:t xml:space="preserve">technology (Section 3) is presented in terms of both physical and economic factors, including considerations of desalination and sea-water air conditioning as by-products. These considerations lead to the filtering criteria that are used in Section 4 for a preliminary selection of potential Caribbean sites for OTEC based on GIS mapping of bathymetry, and in Section 5 some economic parameters related to OTEC are presented. In Section. 6 the representative hourly demand, wind and solar data </w:t>
      </w:r>
      <w:r w:rsidR="001A5AE6">
        <w:rPr>
          <w:rFonts w:ascii="Times New Roman" w:eastAsia="Times New Roman" w:hAnsi="Times New Roman" w:cs="Times New Roman"/>
          <w:sz w:val="24"/>
          <w:szCs w:val="24"/>
        </w:rPr>
        <w:t xml:space="preserve">are used </w:t>
      </w:r>
      <w:r>
        <w:rPr>
          <w:rFonts w:ascii="Times New Roman" w:eastAsia="Times New Roman" w:hAnsi="Times New Roman" w:cs="Times New Roman"/>
          <w:sz w:val="24"/>
          <w:szCs w:val="24"/>
        </w:rPr>
        <w:t>to gain an understanding of the challenges of integrating high levels of variable renewable sources into the power system, leading therefore to the necessity of complementary technologies such as OTEC</w:t>
      </w:r>
      <w:r w:rsidR="008C4EA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Section 7 is a discussion of the results and provides an outlook for the adoption of OTEC</w:t>
      </w:r>
      <w:r w:rsidR="001A5AE6">
        <w:rPr>
          <w:rFonts w:ascii="Times New Roman" w:eastAsia="Times New Roman" w:hAnsi="Times New Roman" w:cs="Times New Roman"/>
          <w:sz w:val="24"/>
          <w:szCs w:val="24"/>
        </w:rPr>
        <w:t xml:space="preserve"> for Caribbean SIDS</w:t>
      </w:r>
      <w:r>
        <w:rPr>
          <w:rFonts w:ascii="Times New Roman" w:eastAsia="Times New Roman" w:hAnsi="Times New Roman" w:cs="Times New Roman"/>
          <w:sz w:val="24"/>
          <w:szCs w:val="24"/>
        </w:rPr>
        <w:t>.</w:t>
      </w:r>
    </w:p>
    <w:p w14:paraId="60570D23" w14:textId="77777777" w:rsidR="00F21C37" w:rsidRDefault="00F21C37">
      <w:pPr>
        <w:spacing w:line="360" w:lineRule="auto"/>
        <w:ind w:firstLine="720"/>
        <w:jc w:val="both"/>
        <w:rPr>
          <w:rFonts w:ascii="Times New Roman" w:eastAsia="Times New Roman" w:hAnsi="Times New Roman" w:cs="Times New Roman"/>
          <w:sz w:val="24"/>
          <w:szCs w:val="24"/>
        </w:rPr>
      </w:pPr>
    </w:p>
    <w:p w14:paraId="069FE2CB" w14:textId="77777777" w:rsidR="00F21C37" w:rsidRDefault="00875D4A">
      <w:pPr>
        <w:numPr>
          <w:ilvl w:val="0"/>
          <w:numId w:val="2"/>
        </w:numPr>
        <w:pBdr>
          <w:top w:val="nil"/>
          <w:left w:val="nil"/>
          <w:bottom w:val="nil"/>
          <w:right w:val="nil"/>
          <w:between w:val="nil"/>
        </w:pBdr>
        <w:spacing w:line="360" w:lineRule="auto"/>
        <w:jc w:val="both"/>
        <w:rPr>
          <w:b/>
          <w:color w:val="000000"/>
          <w:sz w:val="24"/>
          <w:szCs w:val="24"/>
        </w:rPr>
      </w:pPr>
      <w:r>
        <w:rPr>
          <w:rFonts w:ascii="Times New Roman" w:eastAsia="Times New Roman" w:hAnsi="Times New Roman" w:cs="Times New Roman"/>
          <w:b/>
          <w:sz w:val="24"/>
          <w:szCs w:val="24"/>
        </w:rPr>
        <w:t>Caribbean Renewable Energy Landscape</w:t>
      </w:r>
    </w:p>
    <w:p w14:paraId="3ECC2883" w14:textId="313445B9"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moving toward fully renewable energy systems (and not only power generation, which will be the focus here) there are a limited number of technologies and options available. Wind and solar photovoltaics are the two most plentiful and inexhaustible forms of renewables in the Caribbean and have now become cost-competitive when compared to conventional energy generation technologies (</w:t>
      </w:r>
      <w:r w:rsidR="004D178D">
        <w:rPr>
          <w:rFonts w:ascii="Times New Roman" w:eastAsia="Times New Roman" w:hAnsi="Times New Roman" w:cs="Times New Roman"/>
          <w:sz w:val="24"/>
          <w:szCs w:val="24"/>
        </w:rPr>
        <w:t xml:space="preserve">IRENA, 2020; </w:t>
      </w:r>
      <w:r>
        <w:rPr>
          <w:rFonts w:ascii="Times New Roman" w:eastAsia="Times New Roman" w:hAnsi="Times New Roman" w:cs="Times New Roman"/>
          <w:sz w:val="24"/>
          <w:szCs w:val="24"/>
        </w:rPr>
        <w:t>Lazard, 2019a). The integration of renewables across multiple Caribbean nations has been making progress in the region through installations and policy-based initiatives. Increased use of renewable energy has multiple benefits including economic savings (a reduction of fossil-fuel based import in most</w:t>
      </w:r>
      <w:r>
        <w:t xml:space="preserve"> </w:t>
      </w:r>
      <w:r>
        <w:rPr>
          <w:rFonts w:ascii="Times New Roman" w:eastAsia="Times New Roman" w:hAnsi="Times New Roman" w:cs="Times New Roman"/>
          <w:sz w:val="24"/>
          <w:szCs w:val="24"/>
        </w:rPr>
        <w:t>Caribbean nations), energy production diversification that can aid energy security and system resilience goals, and environmental targets as represented by a reduced carbon dioxide emissions footprint.</w:t>
      </w:r>
    </w:p>
    <w:p w14:paraId="393B0E38" w14:textId="77777777" w:rsidR="00F21C37" w:rsidRDefault="00875D4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Status of renewables across the Caribbean</w:t>
      </w:r>
    </w:p>
    <w:p w14:paraId="299D5203" w14:textId="4FF63C78"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abundance of unexploited renewable resources across the Caribbean distinctively positions the region to become a leader in sustainable development. An overview of the</w:t>
      </w:r>
      <w:r w:rsidR="001A5AE6">
        <w:rPr>
          <w:rFonts w:ascii="Times New Roman" w:eastAsia="Times New Roman" w:hAnsi="Times New Roman" w:cs="Times New Roman"/>
          <w:sz w:val="24"/>
          <w:szCs w:val="24"/>
        </w:rPr>
        <w:t xml:space="preserve"> renewable energy</w:t>
      </w:r>
      <w:r>
        <w:rPr>
          <w:rFonts w:ascii="Times New Roman" w:eastAsia="Times New Roman" w:hAnsi="Times New Roman" w:cs="Times New Roman"/>
          <w:sz w:val="24"/>
          <w:szCs w:val="24"/>
        </w:rPr>
        <w:t xml:space="preserve"> </w:t>
      </w:r>
      <w:r w:rsidR="001A5AE6">
        <w:rPr>
          <w:rFonts w:ascii="Times New Roman" w:eastAsia="Times New Roman" w:hAnsi="Times New Roman" w:cs="Times New Roman"/>
          <w:sz w:val="24"/>
          <w:szCs w:val="24"/>
        </w:rPr>
        <w:t>(</w:t>
      </w:r>
      <w:r>
        <w:rPr>
          <w:rFonts w:ascii="Times New Roman" w:eastAsia="Times New Roman" w:hAnsi="Times New Roman" w:cs="Times New Roman"/>
          <w:sz w:val="24"/>
          <w:szCs w:val="24"/>
        </w:rPr>
        <w:t>RE</w:t>
      </w:r>
      <w:r w:rsidR="001A5AE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potential across CARICOM member states can be seen in Figure 1. SIDS are acutely focused on climate adaptation measures through ambitious renewable energy integration plans. With the primary focus being on increasing penetration rates of solar photovoltaics and wind energy across many SIDS, the possibility of reaching 100% RE integration can also be strongly supported through the controlled implementation of Battery Energy Storage System (BESS) (Chen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2020). Whereas worldwide hydropower has long been the dominant renewable electricity source, hydropower plays a fairly insignificant role in the region</w:t>
      </w:r>
      <w:r w:rsidR="001A5AE6">
        <w:rPr>
          <w:rFonts w:ascii="Times New Roman" w:eastAsia="Times New Roman" w:hAnsi="Times New Roman" w:cs="Times New Roman"/>
          <w:sz w:val="24"/>
          <w:szCs w:val="24"/>
        </w:rPr>
        <w:t xml:space="preserve"> (with few exceptions such as Suriname and Belize)</w:t>
      </w:r>
      <w:r>
        <w:rPr>
          <w:rFonts w:ascii="Times New Roman" w:eastAsia="Times New Roman" w:hAnsi="Times New Roman" w:cs="Times New Roman"/>
          <w:sz w:val="24"/>
          <w:szCs w:val="24"/>
        </w:rPr>
        <w:t xml:space="preserve">. As shown in the summary in </w:t>
      </w:r>
      <w:r>
        <w:rPr>
          <w:rFonts w:ascii="Times New Roman" w:eastAsia="Times New Roman" w:hAnsi="Times New Roman" w:cs="Times New Roman"/>
          <w:sz w:val="24"/>
          <w:szCs w:val="24"/>
        </w:rPr>
        <w:lastRenderedPageBreak/>
        <w:t xml:space="preserve">Table 1 as well as in Figure 1, there are countries that have hydropower resources that may be either very small (Grenada) or already at maximum capacity (Dominica and St. Vincent and the Grenadines). </w:t>
      </w:r>
    </w:p>
    <w:p w14:paraId="13600480" w14:textId="3586F14A"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potential energy source, biomass use for power generation largely can come in two forms, either using waste from crops, such as sugar cane, or from purpose-grown bioenergy crops. Biomass electricity can therefore play a niche role in some countries, but especially on some of the smaller islands, a large biomass to electricity capacity is not to be expected due to environmental concerns and climatic conditions. </w:t>
      </w:r>
      <w:r w:rsidR="001A5AE6">
        <w:rPr>
          <w:rFonts w:ascii="Times New Roman" w:eastAsia="Times New Roman" w:hAnsi="Times New Roman" w:cs="Times New Roman"/>
          <w:sz w:val="24"/>
          <w:szCs w:val="24"/>
        </w:rPr>
        <w:t xml:space="preserve">These limitations are further compounded by resource competition as most </w:t>
      </w:r>
      <w:proofErr w:type="spellStart"/>
      <w:r w:rsidR="001A5AE6">
        <w:rPr>
          <w:rFonts w:ascii="Times New Roman" w:eastAsia="Times New Roman" w:hAnsi="Times New Roman" w:cs="Times New Roman"/>
          <w:sz w:val="24"/>
          <w:szCs w:val="24"/>
        </w:rPr>
        <w:t>agri</w:t>
      </w:r>
      <w:proofErr w:type="spellEnd"/>
      <w:r w:rsidR="001A5AE6">
        <w:rPr>
          <w:rFonts w:ascii="Times New Roman" w:eastAsia="Times New Roman" w:hAnsi="Times New Roman" w:cs="Times New Roman"/>
          <w:sz w:val="24"/>
          <w:szCs w:val="24"/>
        </w:rPr>
        <w:t xml:space="preserve">-based biomass systems need a constant supply of by-products which are often more valuable on international markets than being converted into ethanol or burned for electricity. </w:t>
      </w:r>
    </w:p>
    <w:p w14:paraId="659959F2" w14:textId="78E3827A" w:rsidR="00F21C37" w:rsidRDefault="001A5AE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w:t>
      </w:r>
      <w:r w:rsidR="00875D4A">
        <w:rPr>
          <w:rFonts w:ascii="Times New Roman" w:eastAsia="Times New Roman" w:hAnsi="Times New Roman" w:cs="Times New Roman"/>
          <w:sz w:val="24"/>
          <w:szCs w:val="24"/>
        </w:rPr>
        <w:t xml:space="preserve"> 1, the Caribbean Community (CARICOM) subset of Eastern Caribbean islands from St. Kitts &amp; Nevis to Grenada collectively account for a potential of 6</w:t>
      </w:r>
      <w:r>
        <w:rPr>
          <w:rFonts w:ascii="Times New Roman" w:eastAsia="Times New Roman" w:hAnsi="Times New Roman" w:cs="Times New Roman"/>
          <w:sz w:val="24"/>
          <w:szCs w:val="24"/>
        </w:rPr>
        <w:t>,</w:t>
      </w:r>
      <w:r w:rsidR="00875D4A">
        <w:rPr>
          <w:rFonts w:ascii="Times New Roman" w:eastAsia="Times New Roman" w:hAnsi="Times New Roman" w:cs="Times New Roman"/>
          <w:sz w:val="24"/>
          <w:szCs w:val="24"/>
        </w:rPr>
        <w:t xml:space="preserve">280 MW of exploitable geothermal power (Ochs </w:t>
      </w:r>
      <w:r w:rsidRPr="001A5AE6">
        <w:rPr>
          <w:rFonts w:ascii="Times New Roman" w:eastAsia="Times New Roman" w:hAnsi="Times New Roman" w:cs="Times New Roman"/>
          <w:i/>
          <w:sz w:val="24"/>
          <w:szCs w:val="24"/>
        </w:rPr>
        <w:t>et al.</w:t>
      </w:r>
      <w:r w:rsidR="00875D4A">
        <w:rPr>
          <w:rFonts w:ascii="Times New Roman" w:eastAsia="Times New Roman" w:hAnsi="Times New Roman" w:cs="Times New Roman"/>
          <w:sz w:val="24"/>
          <w:szCs w:val="24"/>
        </w:rPr>
        <w:t>, 2015). Interestingly, and although not currently planned, a collective approach to exploit this resource could further increase its efficacy of, for example, between the islands of St. Kitts and Nevis</w:t>
      </w:r>
      <w:r w:rsidR="00875D4A">
        <w:rPr>
          <w:rFonts w:ascii="Times New Roman" w:eastAsia="Times New Roman" w:hAnsi="Times New Roman" w:cs="Times New Roman"/>
          <w:i/>
          <w:sz w:val="24"/>
          <w:szCs w:val="24"/>
        </w:rPr>
        <w:t xml:space="preserve"> </w:t>
      </w:r>
      <w:r w:rsidR="00875D4A">
        <w:rPr>
          <w:rFonts w:ascii="Times New Roman" w:eastAsia="Times New Roman" w:hAnsi="Times New Roman" w:cs="Times New Roman"/>
          <w:sz w:val="24"/>
          <w:szCs w:val="24"/>
        </w:rPr>
        <w:t xml:space="preserve">(approximately 3.5 km from coast to coast), and between Dominica, Guadeloupe and Martinique through inter-island grid connectivity (Koon </w:t>
      </w:r>
      <w:proofErr w:type="spellStart"/>
      <w:r w:rsidR="00875D4A">
        <w:rPr>
          <w:rFonts w:ascii="Times New Roman" w:eastAsia="Times New Roman" w:hAnsi="Times New Roman" w:cs="Times New Roman"/>
          <w:sz w:val="24"/>
          <w:szCs w:val="24"/>
        </w:rPr>
        <w:t>Koon</w:t>
      </w:r>
      <w:proofErr w:type="spellEnd"/>
      <w:r w:rsidR="00875D4A">
        <w:rPr>
          <w:rFonts w:ascii="Times New Roman" w:eastAsia="Times New Roman" w:hAnsi="Times New Roman" w:cs="Times New Roman"/>
          <w:sz w:val="24"/>
          <w:szCs w:val="24"/>
        </w:rPr>
        <w:t xml:space="preserve"> </w:t>
      </w:r>
      <w:r w:rsidRPr="001A5AE6">
        <w:rPr>
          <w:rFonts w:ascii="Times New Roman" w:eastAsia="Times New Roman" w:hAnsi="Times New Roman" w:cs="Times New Roman"/>
          <w:i/>
          <w:sz w:val="24"/>
          <w:szCs w:val="24"/>
        </w:rPr>
        <w:t>et al.</w:t>
      </w:r>
      <w:r w:rsidR="00875D4A">
        <w:rPr>
          <w:rFonts w:ascii="Times New Roman" w:eastAsia="Times New Roman" w:hAnsi="Times New Roman" w:cs="Times New Roman"/>
          <w:sz w:val="24"/>
          <w:szCs w:val="24"/>
        </w:rPr>
        <w:t>, 2020). On the other hand, geothermal resources have been widely explored but often run into implementation difficulties and delays (</w:t>
      </w:r>
      <w:r w:rsidR="00875D4A">
        <w:rPr>
          <w:rFonts w:ascii="Times New Roman" w:eastAsia="Times New Roman" w:hAnsi="Times New Roman" w:cs="Times New Roman"/>
          <w:i/>
          <w:sz w:val="24"/>
          <w:szCs w:val="24"/>
        </w:rPr>
        <w:t>e.g.</w:t>
      </w:r>
      <w:r w:rsidR="00875D4A">
        <w:rPr>
          <w:rFonts w:ascii="Times New Roman" w:eastAsia="Times New Roman" w:hAnsi="Times New Roman" w:cs="Times New Roman"/>
          <w:sz w:val="24"/>
          <w:szCs w:val="24"/>
        </w:rPr>
        <w:t xml:space="preserve"> Grenada, S</w:t>
      </w:r>
      <w:r w:rsidR="008255D6">
        <w:rPr>
          <w:rFonts w:ascii="Times New Roman" w:eastAsia="Times New Roman" w:hAnsi="Times New Roman" w:cs="Times New Roman"/>
          <w:sz w:val="24"/>
          <w:szCs w:val="24"/>
        </w:rPr>
        <w:t>aint</w:t>
      </w:r>
      <w:r w:rsidR="00875D4A">
        <w:rPr>
          <w:rFonts w:ascii="Times New Roman" w:eastAsia="Times New Roman" w:hAnsi="Times New Roman" w:cs="Times New Roman"/>
          <w:sz w:val="24"/>
          <w:szCs w:val="24"/>
        </w:rPr>
        <w:t xml:space="preserve"> Lucia).</w:t>
      </w:r>
    </w:p>
    <w:p w14:paraId="471C82A3" w14:textId="4943BD8B"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1</w:t>
      </w:r>
      <w:r w:rsidR="00FB6B72">
        <w:rPr>
          <w:rFonts w:ascii="Times New Roman" w:eastAsia="Times New Roman" w:hAnsi="Times New Roman" w:cs="Times New Roman"/>
          <w:sz w:val="24"/>
          <w:szCs w:val="24"/>
        </w:rPr>
        <w:t>, with data for CARICOM countries,</w:t>
      </w:r>
      <w:r>
        <w:rPr>
          <w:rFonts w:ascii="Times New Roman" w:eastAsia="Times New Roman" w:hAnsi="Times New Roman" w:cs="Times New Roman"/>
          <w:sz w:val="24"/>
          <w:szCs w:val="24"/>
        </w:rPr>
        <w:t xml:space="preserve"> acts as a </w:t>
      </w:r>
      <w:r w:rsidR="00FB6B72">
        <w:rPr>
          <w:rFonts w:ascii="Times New Roman" w:eastAsia="Times New Roman" w:hAnsi="Times New Roman" w:cs="Times New Roman"/>
          <w:sz w:val="24"/>
          <w:szCs w:val="24"/>
        </w:rPr>
        <w:t xml:space="preserve">starting </w:t>
      </w:r>
      <w:r>
        <w:rPr>
          <w:rFonts w:ascii="Times New Roman" w:eastAsia="Times New Roman" w:hAnsi="Times New Roman" w:cs="Times New Roman"/>
          <w:sz w:val="24"/>
          <w:szCs w:val="24"/>
        </w:rPr>
        <w:t>template for the selection of potential OTEC nations</w:t>
      </w:r>
      <w:r w:rsidR="001A5AE6">
        <w:rPr>
          <w:rFonts w:ascii="Times New Roman" w:eastAsia="Times New Roman" w:hAnsi="Times New Roman" w:cs="Times New Roman"/>
          <w:sz w:val="24"/>
          <w:szCs w:val="24"/>
        </w:rPr>
        <w:t xml:space="preserve"> based on renewables potentials</w:t>
      </w:r>
      <w:r>
        <w:rPr>
          <w:rFonts w:ascii="Times New Roman" w:eastAsia="Times New Roman" w:hAnsi="Times New Roman" w:cs="Times New Roman"/>
          <w:sz w:val="24"/>
          <w:szCs w:val="24"/>
        </w:rPr>
        <w:t>. Th</w:t>
      </w:r>
      <w:r w:rsidR="00FB6B72">
        <w:rPr>
          <w:rFonts w:ascii="Times New Roman" w:eastAsia="Times New Roman" w:hAnsi="Times New Roman" w:cs="Times New Roman"/>
          <w:sz w:val="24"/>
          <w:szCs w:val="24"/>
        </w:rPr>
        <w:t>e data</w:t>
      </w:r>
      <w:r>
        <w:rPr>
          <w:rFonts w:ascii="Times New Roman" w:eastAsia="Times New Roman" w:hAnsi="Times New Roman" w:cs="Times New Roman"/>
          <w:sz w:val="24"/>
          <w:szCs w:val="24"/>
        </w:rPr>
        <w:t xml:space="preserve"> build upon the 2027 energy capacity projections outlined by the Caribbean Sustainable Energy Roadmap and Strategy (Ochs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The analysis</w:t>
      </w:r>
      <w:r w:rsidR="00FB6B72">
        <w:rPr>
          <w:rFonts w:ascii="Times New Roman" w:eastAsia="Times New Roman" w:hAnsi="Times New Roman" w:cs="Times New Roman"/>
          <w:sz w:val="24"/>
          <w:szCs w:val="24"/>
        </w:rPr>
        <w:t xml:space="preserve"> in this paper</w:t>
      </w:r>
      <w:r>
        <w:rPr>
          <w:rFonts w:ascii="Times New Roman" w:eastAsia="Times New Roman" w:hAnsi="Times New Roman" w:cs="Times New Roman"/>
          <w:sz w:val="24"/>
          <w:szCs w:val="24"/>
        </w:rPr>
        <w:t xml:space="preserve"> is a two-front approach, comprising both economic and environmental aspect</w:t>
      </w:r>
      <w:r w:rsidR="00FB6B72">
        <w:rPr>
          <w:rFonts w:ascii="Times New Roman" w:eastAsia="Times New Roman" w:hAnsi="Times New Roman" w:cs="Times New Roman"/>
          <w:sz w:val="24"/>
          <w:szCs w:val="24"/>
        </w:rPr>
        <w:t>s</w:t>
      </w:r>
      <w:r>
        <w:rPr>
          <w:rFonts w:ascii="Times New Roman" w:eastAsia="Times New Roman" w:hAnsi="Times New Roman" w:cs="Times New Roman"/>
          <w:sz w:val="24"/>
          <w:szCs w:val="24"/>
        </w:rPr>
        <w:t>. Caribbean member states are vulnerable to the volatile nature of the oil and gas industry, hence a continued interest in fossil fuel importations certainly hinders energy diversification and economic security. Collectively an average price of the domestic retail rate of electricity across CARICOM member states is USD 0.</w:t>
      </w:r>
      <w:r w:rsidR="0085507C">
        <w:rPr>
          <w:rFonts w:ascii="Times New Roman" w:eastAsia="Times New Roman" w:hAnsi="Times New Roman" w:cs="Times New Roman"/>
          <w:sz w:val="24"/>
          <w:szCs w:val="24"/>
        </w:rPr>
        <w:t>3</w:t>
      </w:r>
      <w:r w:rsidR="0085507C">
        <w:rPr>
          <w:rFonts w:ascii="Times New Roman" w:eastAsia="Times New Roman" w:hAnsi="Times New Roman" w:cs="Times New Roman"/>
          <w:sz w:val="24"/>
          <w:szCs w:val="24"/>
        </w:rPr>
        <w:t>4</w:t>
      </w:r>
      <w:r>
        <w:rPr>
          <w:rFonts w:ascii="Times New Roman" w:eastAsia="Times New Roman" w:hAnsi="Times New Roman" w:cs="Times New Roman"/>
          <w:sz w:val="24"/>
          <w:szCs w:val="24"/>
        </w:rPr>
        <w:t>/kWh</w:t>
      </w:r>
      <w:r w:rsidR="0085507C">
        <w:rPr>
          <w:rStyle w:val="FootnoteReference"/>
          <w:rFonts w:ascii="Times New Roman" w:eastAsia="Times New Roman" w:hAnsi="Times New Roman" w:cs="Times New Roman"/>
          <w:sz w:val="24"/>
          <w:szCs w:val="24"/>
        </w:rPr>
        <w:footnoteReference w:id="1"/>
      </w:r>
      <w:r w:rsidR="0085507C">
        <w:rPr>
          <w:rFonts w:ascii="Times New Roman" w:eastAsia="Times New Roman" w:hAnsi="Times New Roman" w:cs="Times New Roman"/>
          <w:sz w:val="24"/>
          <w:szCs w:val="24"/>
        </w:rPr>
        <w:t xml:space="preserve"> (2017)</w:t>
      </w:r>
      <w:r>
        <w:rPr>
          <w:rFonts w:ascii="Times New Roman" w:eastAsia="Times New Roman" w:hAnsi="Times New Roman" w:cs="Times New Roman"/>
          <w:sz w:val="24"/>
          <w:szCs w:val="24"/>
        </w:rPr>
        <w:t>. Therefore, there is a continued need for RE integration to mitigate</w:t>
      </w:r>
      <w:r w:rsidR="00FB6B72">
        <w:rPr>
          <w:rFonts w:ascii="Times New Roman" w:eastAsia="Times New Roman" w:hAnsi="Times New Roman" w:cs="Times New Roman"/>
          <w:sz w:val="24"/>
          <w:szCs w:val="24"/>
        </w:rPr>
        <w:t xml:space="preserve"> trade imbalances due to</w:t>
      </w:r>
      <w:r>
        <w:rPr>
          <w:rFonts w:ascii="Times New Roman" w:eastAsia="Times New Roman" w:hAnsi="Times New Roman" w:cs="Times New Roman"/>
          <w:sz w:val="24"/>
          <w:szCs w:val="24"/>
        </w:rPr>
        <w:t xml:space="preserve"> fossil fuel import</w:t>
      </w:r>
      <w:r w:rsidR="00B321D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 detailed illustration of the price of electricity for the selected member states when compared to the estimated installed power capacity from fossil fuel </w:t>
      </w:r>
      <w:r>
        <w:rPr>
          <w:rFonts w:ascii="Times New Roman" w:eastAsia="Times New Roman" w:hAnsi="Times New Roman" w:cs="Times New Roman"/>
          <w:sz w:val="24"/>
          <w:szCs w:val="24"/>
        </w:rPr>
        <w:lastRenderedPageBreak/>
        <w:t>imports in 2027 and the Notre Dame Global Adaptation Initiative (ND-GAIN) Index</w:t>
      </w:r>
      <w:r>
        <w:rPr>
          <w:rFonts w:ascii="Times New Roman" w:eastAsia="Times New Roman" w:hAnsi="Times New Roman" w:cs="Times New Roman"/>
          <w:sz w:val="24"/>
          <w:szCs w:val="24"/>
          <w:vertAlign w:val="superscript"/>
        </w:rPr>
        <w:footnoteReference w:id="2"/>
      </w:r>
      <w:r>
        <w:rPr>
          <w:rFonts w:ascii="Times New Roman" w:eastAsia="Times New Roman" w:hAnsi="Times New Roman" w:cs="Times New Roman"/>
          <w:sz w:val="24"/>
          <w:szCs w:val="24"/>
        </w:rPr>
        <w:t xml:space="preserve"> is seen in Figure 2. The ND-GAIN is an index rating out of 100 (</w:t>
      </w:r>
      <w:r w:rsidR="001A5AE6">
        <w:rPr>
          <w:rFonts w:ascii="Times New Roman" w:eastAsia="Times New Roman" w:hAnsi="Times New Roman" w:cs="Times New Roman"/>
          <w:sz w:val="24"/>
          <w:szCs w:val="24"/>
        </w:rPr>
        <w:t>more favorable at 100</w:t>
      </w:r>
      <w:r>
        <w:rPr>
          <w:rFonts w:ascii="Times New Roman" w:eastAsia="Times New Roman" w:hAnsi="Times New Roman" w:cs="Times New Roman"/>
          <w:sz w:val="24"/>
          <w:szCs w:val="24"/>
        </w:rPr>
        <w:t>) that consists of a country’s vulnerability to climate change and its readiness to improve its resilience. Both the economic (price of electricity) and climate (ND-GAIN) aspects of the selected nations are represented in Figure 2.</w:t>
      </w:r>
      <w:r w:rsidR="006463E8">
        <w:rPr>
          <w:rFonts w:ascii="Times New Roman" w:eastAsia="Times New Roman" w:hAnsi="Times New Roman" w:cs="Times New Roman"/>
          <w:sz w:val="24"/>
          <w:szCs w:val="24"/>
        </w:rPr>
        <w:t xml:space="preserve">  The combination of vulnerability, economic stress and climate change mitigation commitments motivate the present work.</w:t>
      </w:r>
    </w:p>
    <w:p w14:paraId="2BCC8C5F" w14:textId="77777777" w:rsidR="00F21C37" w:rsidRDefault="00875D4A">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1ADBBBFC" wp14:editId="7AC77C46">
            <wp:extent cx="5731200" cy="33528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1200" cy="3352800"/>
                    </a:xfrm>
                    <a:prstGeom prst="rect">
                      <a:avLst/>
                    </a:prstGeom>
                    <a:ln/>
                  </pic:spPr>
                </pic:pic>
              </a:graphicData>
            </a:graphic>
          </wp:inline>
        </w:drawing>
      </w:r>
    </w:p>
    <w:p w14:paraId="6131D43A" w14:textId="192A65EE" w:rsidR="00F21C37" w:rsidRDefault="00875D4A">
      <w:pPr>
        <w:pBdr>
          <w:top w:val="nil"/>
          <w:left w:val="nil"/>
          <w:bottom w:val="nil"/>
          <w:right w:val="nil"/>
          <w:between w:val="nil"/>
        </w:pBdr>
        <w:spacing w:after="200"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Figure 1 - Renewable energy distribution across the </w:t>
      </w:r>
      <w:r w:rsidR="00057AC8">
        <w:rPr>
          <w:rFonts w:ascii="Times New Roman" w:eastAsia="Times New Roman" w:hAnsi="Times New Roman" w:cs="Times New Roman"/>
          <w:i/>
          <w:sz w:val="20"/>
          <w:szCs w:val="20"/>
        </w:rPr>
        <w:t xml:space="preserve">CARICOM </w:t>
      </w:r>
      <w:r>
        <w:rPr>
          <w:rFonts w:ascii="Times New Roman" w:eastAsia="Times New Roman" w:hAnsi="Times New Roman" w:cs="Times New Roman"/>
          <w:i/>
          <w:sz w:val="20"/>
          <w:szCs w:val="20"/>
        </w:rPr>
        <w:t xml:space="preserve">Caribbean nations (Ochs </w:t>
      </w:r>
      <w:r w:rsidR="001A5AE6" w:rsidRPr="001A5AE6">
        <w:rPr>
          <w:rFonts w:ascii="Times New Roman" w:eastAsia="Times New Roman" w:hAnsi="Times New Roman" w:cs="Times New Roman"/>
          <w:i/>
          <w:sz w:val="20"/>
          <w:szCs w:val="20"/>
        </w:rPr>
        <w:t>et al.</w:t>
      </w:r>
      <w:r>
        <w:rPr>
          <w:rFonts w:ascii="Times New Roman" w:eastAsia="Times New Roman" w:hAnsi="Times New Roman" w:cs="Times New Roman"/>
          <w:i/>
          <w:sz w:val="20"/>
          <w:szCs w:val="20"/>
        </w:rPr>
        <w:t>, 2015).</w:t>
      </w:r>
    </w:p>
    <w:p w14:paraId="4FA7AC5B" w14:textId="77777777" w:rsidR="00F21C37" w:rsidRDefault="00875D4A">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51F77F71" wp14:editId="1EE0EF30">
            <wp:extent cx="5731200" cy="28448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2844800"/>
                    </a:xfrm>
                    <a:prstGeom prst="rect">
                      <a:avLst/>
                    </a:prstGeom>
                    <a:ln/>
                  </pic:spPr>
                </pic:pic>
              </a:graphicData>
            </a:graphic>
          </wp:inline>
        </w:drawing>
      </w:r>
    </w:p>
    <w:p w14:paraId="6E8BFF7D" w14:textId="77777777" w:rsidR="00F21C37" w:rsidRDefault="00875D4A">
      <w:pPr>
        <w:pBdr>
          <w:top w:val="nil"/>
          <w:left w:val="nil"/>
          <w:bottom w:val="nil"/>
          <w:right w:val="nil"/>
          <w:between w:val="nil"/>
        </w:pBdr>
        <w:spacing w:after="200"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2 - Economic and climate comparison of selected OTEC nations.</w:t>
      </w:r>
    </w:p>
    <w:p w14:paraId="0BD555D9" w14:textId="77777777" w:rsidR="00F21C37" w:rsidRDefault="00F21C37">
      <w:pPr>
        <w:spacing w:line="360" w:lineRule="auto"/>
        <w:jc w:val="both"/>
        <w:rPr>
          <w:rFonts w:ascii="Times New Roman" w:eastAsia="Times New Roman" w:hAnsi="Times New Roman" w:cs="Times New Roman"/>
          <w:sz w:val="24"/>
          <w:szCs w:val="24"/>
        </w:rPr>
      </w:pPr>
    </w:p>
    <w:p w14:paraId="124B2DFE" w14:textId="77777777" w:rsidR="00F21C37" w:rsidRDefault="00875D4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2.2</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OTEC - Dispatchable renewable technologies</w:t>
      </w:r>
    </w:p>
    <w:p w14:paraId="693019AD" w14:textId="15FA4160"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variable nature of wind and solar power mandates that there be an additional source of energy or storage of energy to complement these two resources. Battery storage is an increasingly integrated option for storing energy whereby utilities operate load shifting methods to ‘transfer’ energy from times of plentiful sun and wind to those times without (Chen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In a very few cases in the region, pumped hydropower storage, and the increasingly viable conversion of renewable electricity to hydrogen through hydrolysis are also being explored. </w:t>
      </w:r>
      <w:proofErr w:type="spellStart"/>
      <w:r>
        <w:rPr>
          <w:rFonts w:ascii="Times New Roman" w:eastAsia="Times New Roman" w:hAnsi="Times New Roman" w:cs="Times New Roman"/>
          <w:sz w:val="24"/>
          <w:szCs w:val="24"/>
        </w:rPr>
        <w:t>Hydrogène</w:t>
      </w:r>
      <w:proofErr w:type="spellEnd"/>
      <w:r>
        <w:rPr>
          <w:rFonts w:ascii="Times New Roman" w:eastAsia="Times New Roman" w:hAnsi="Times New Roman" w:cs="Times New Roman"/>
          <w:sz w:val="24"/>
          <w:szCs w:val="24"/>
        </w:rPr>
        <w:t xml:space="preserve"> de France (HDF) for instance has recently invested in developing a 55 MW/140 MWh hydrogen-based solar-plus-storage plant in French Guiana in 2018</w:t>
      </w:r>
      <w:r>
        <w:rPr>
          <w:rFonts w:ascii="Times New Roman" w:eastAsia="Times New Roman" w:hAnsi="Times New Roman" w:cs="Times New Roman"/>
          <w:sz w:val="24"/>
          <w:szCs w:val="24"/>
          <w:vertAlign w:val="superscript"/>
        </w:rPr>
        <w:footnoteReference w:id="3"/>
      </w:r>
      <w:r>
        <w:rPr>
          <w:rFonts w:ascii="Times New Roman" w:eastAsia="Times New Roman" w:hAnsi="Times New Roman" w:cs="Times New Roman"/>
          <w:sz w:val="24"/>
          <w:szCs w:val="24"/>
        </w:rPr>
        <w:t xml:space="preserve"> with work expected to begin in 2020. The other available avenue to complement variable renewable power generation is through the use of a dispatchable (controllable) source of power. If fossil fuel sources and nuclear energy are not considered, a limited number of technologies are available</w:t>
      </w:r>
      <w:r w:rsidR="001A5AE6">
        <w:rPr>
          <w:rFonts w:ascii="Times New Roman" w:eastAsia="Times New Roman" w:hAnsi="Times New Roman" w:cs="Times New Roman"/>
          <w:sz w:val="24"/>
          <w:szCs w:val="24"/>
        </w:rPr>
        <w:t xml:space="preserve"> (</w:t>
      </w:r>
      <w:r w:rsidR="001A5AE6" w:rsidRPr="008255D6">
        <w:rPr>
          <w:rFonts w:ascii="Times New Roman" w:eastAsia="Times New Roman" w:hAnsi="Times New Roman" w:cs="Times New Roman"/>
          <w:i/>
          <w:iCs/>
          <w:sz w:val="24"/>
          <w:szCs w:val="24"/>
        </w:rPr>
        <w:t>e.g.</w:t>
      </w:r>
      <w:r w:rsidR="001A5AE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hydropower, geothermal, biomass, waste, tidal, wave, and ocean thermal energy conversion</w:t>
      </w:r>
      <w:r w:rsidR="001A5AE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7555E8B9" w14:textId="32869FF0"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International Renewable Energy Agency (IRENA) surveyed ocean energy resources around the world (IRENA, 2014). For the Caribbean region, both tidal and wave power are poor resources due to limited tidal channels to harness energy and therefore will not </w:t>
      </w:r>
      <w:r>
        <w:rPr>
          <w:rFonts w:ascii="Times New Roman" w:eastAsia="Times New Roman" w:hAnsi="Times New Roman" w:cs="Times New Roman"/>
          <w:sz w:val="24"/>
          <w:szCs w:val="24"/>
        </w:rPr>
        <w:lastRenderedPageBreak/>
        <w:t>be considered within our study. With respect to waste-to-energy, although countries in the region do have waste disposal challenges, the overall amount of waste generation is ~1 kg/person/day) (</w:t>
      </w:r>
      <w:proofErr w:type="spellStart"/>
      <w:r>
        <w:rPr>
          <w:rFonts w:ascii="Times New Roman" w:eastAsia="Times New Roman" w:hAnsi="Times New Roman" w:cs="Times New Roman"/>
          <w:sz w:val="24"/>
          <w:szCs w:val="24"/>
        </w:rPr>
        <w:t>Terraza</w:t>
      </w:r>
      <w:proofErr w:type="spellEnd"/>
      <w:r>
        <w:rPr>
          <w:rFonts w:ascii="Times New Roman" w:eastAsia="Times New Roman" w:hAnsi="Times New Roman" w:cs="Times New Roman"/>
          <w:sz w:val="24"/>
          <w:szCs w:val="24"/>
        </w:rPr>
        <w:t xml:space="preserve">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2010) with estimates of the combustion value and the resulting electricity generation from municipal solid waste (Arena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leading to an energy production of approximately 90 kWh/capita/year; a relatively small contribution compared to typical island electricity consumption of ~2</w:t>
      </w:r>
      <w:r w:rsidR="001A5AE6">
        <w:rPr>
          <w:rFonts w:ascii="Times New Roman" w:eastAsia="Times New Roman" w:hAnsi="Times New Roman" w:cs="Times New Roman"/>
          <w:sz w:val="24"/>
          <w:szCs w:val="24"/>
        </w:rPr>
        <w:t>,</w:t>
      </w:r>
      <w:r>
        <w:rPr>
          <w:rFonts w:ascii="Times New Roman" w:eastAsia="Times New Roman" w:hAnsi="Times New Roman" w:cs="Times New Roman"/>
          <w:sz w:val="24"/>
          <w:szCs w:val="24"/>
        </w:rPr>
        <w:t>000 kWh/capita/year. Table 1 gives a summary of potential resources for hydropower, geothermal and OTEC, summarizing the discussion above and with the latter based on the results to be shown in Section 4; here we use the comparison to motivate the results of this paper and look in more detail at OTEC as a potentially viable and alternative complementary power source for high VRE penetration, and as a technology that can also provide other co-benefits for those regions in which it is viable</w:t>
      </w:r>
    </w:p>
    <w:p w14:paraId="7BCDEA1A" w14:textId="77777777" w:rsidR="00F21C37" w:rsidRDefault="00F21C37">
      <w:pPr>
        <w:spacing w:line="360" w:lineRule="auto"/>
        <w:jc w:val="both"/>
        <w:rPr>
          <w:rFonts w:ascii="Times New Roman" w:eastAsia="Times New Roman" w:hAnsi="Times New Roman" w:cs="Times New Roman"/>
          <w:sz w:val="24"/>
          <w:szCs w:val="24"/>
        </w:rPr>
      </w:pPr>
    </w:p>
    <w:p w14:paraId="259AF30A" w14:textId="71B280D8" w:rsidR="00F21C37" w:rsidRDefault="00875D4A">
      <w:pPr>
        <w:keepNext/>
        <w:spacing w:after="200" w:line="240" w:lineRule="auto"/>
        <w:jc w:val="center"/>
        <w:rPr>
          <w:rFonts w:ascii="Times New Roman" w:eastAsia="Times New Roman" w:hAnsi="Times New Roman" w:cs="Times New Roman"/>
        </w:rPr>
      </w:pPr>
      <w:r>
        <w:rPr>
          <w:rFonts w:ascii="Times New Roman" w:eastAsia="Times New Roman" w:hAnsi="Times New Roman" w:cs="Times New Roman"/>
        </w:rPr>
        <w:t>Table 1 - List of Caribbean countries with yes (green) or no (</w:t>
      </w:r>
      <w:r w:rsidR="001A5AE6">
        <w:rPr>
          <w:rFonts w:ascii="Times New Roman" w:eastAsia="Times New Roman" w:hAnsi="Times New Roman" w:cs="Times New Roman"/>
        </w:rPr>
        <w:t>light red</w:t>
      </w:r>
      <w:r>
        <w:rPr>
          <w:rFonts w:ascii="Times New Roman" w:eastAsia="Times New Roman" w:hAnsi="Times New Roman" w:cs="Times New Roman"/>
        </w:rPr>
        <w:t xml:space="preserve">) filters for potential hydropower, geothermal and OTEC technologies as dispatchable renewable energy. </w:t>
      </w:r>
      <w:r w:rsidR="00DD4A4A">
        <w:rPr>
          <w:rFonts w:ascii="Times New Roman" w:eastAsia="Times New Roman" w:hAnsi="Times New Roman" w:cs="Times New Roman"/>
        </w:rPr>
        <w:t>For OTEC in this table, no filtering has been done for resources to determine proximity to population centers or other infrastructure.</w:t>
      </w:r>
    </w:p>
    <w:tbl>
      <w:tblPr>
        <w:tblStyle w:val="a"/>
        <w:tblW w:w="8625" w:type="dxa"/>
        <w:tblInd w:w="360" w:type="dxa"/>
        <w:tblLayout w:type="fixed"/>
        <w:tblLook w:val="0400" w:firstRow="0" w:lastRow="0" w:firstColumn="0" w:lastColumn="0" w:noHBand="0" w:noVBand="1"/>
      </w:tblPr>
      <w:tblGrid>
        <w:gridCol w:w="3540"/>
        <w:gridCol w:w="1665"/>
        <w:gridCol w:w="1680"/>
        <w:gridCol w:w="1740"/>
      </w:tblGrid>
      <w:tr w:rsidR="00F21C37" w14:paraId="0C0EE2D6" w14:textId="77777777">
        <w:trPr>
          <w:trHeight w:val="915"/>
        </w:trPr>
        <w:tc>
          <w:tcPr>
            <w:tcW w:w="3540" w:type="dxa"/>
            <w:tcBorders>
              <w:top w:val="single" w:sz="8" w:space="0" w:color="FFFFFF"/>
              <w:left w:val="single" w:sz="8" w:space="0" w:color="FFFFFF"/>
              <w:bottom w:val="single" w:sz="24" w:space="0" w:color="0B5394"/>
              <w:right w:val="single" w:sz="8" w:space="0" w:color="FFFFFF"/>
            </w:tcBorders>
            <w:shd w:val="clear" w:color="auto" w:fill="FFFFFF"/>
            <w:vAlign w:val="center"/>
          </w:tcPr>
          <w:p w14:paraId="446A8965" w14:textId="77777777" w:rsidR="00F21C37" w:rsidRDefault="00875D4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Country</w:t>
            </w:r>
          </w:p>
        </w:tc>
        <w:tc>
          <w:tcPr>
            <w:tcW w:w="1665" w:type="dxa"/>
            <w:tcBorders>
              <w:top w:val="single" w:sz="8" w:space="0" w:color="FFFFFF"/>
              <w:left w:val="single" w:sz="8" w:space="0" w:color="FFFFFF"/>
              <w:bottom w:val="single" w:sz="24" w:space="0" w:color="0B5394"/>
              <w:right w:val="single" w:sz="8" w:space="0" w:color="FFFFFF"/>
            </w:tcBorders>
            <w:shd w:val="clear" w:color="auto" w:fill="FFFFFF"/>
            <w:vAlign w:val="center"/>
          </w:tcPr>
          <w:p w14:paraId="4625BB76" w14:textId="77777777" w:rsidR="00F21C37" w:rsidRDefault="00875D4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Hydropower</w:t>
            </w:r>
          </w:p>
        </w:tc>
        <w:tc>
          <w:tcPr>
            <w:tcW w:w="1680" w:type="dxa"/>
            <w:tcBorders>
              <w:top w:val="single" w:sz="8" w:space="0" w:color="FFFFFF"/>
              <w:left w:val="single" w:sz="8" w:space="0" w:color="FFFFFF"/>
              <w:bottom w:val="single" w:sz="24" w:space="0" w:color="0B5394"/>
              <w:right w:val="single" w:sz="8" w:space="0" w:color="FFFFFF"/>
            </w:tcBorders>
            <w:shd w:val="clear" w:color="auto" w:fill="FFFFFF"/>
            <w:vAlign w:val="center"/>
          </w:tcPr>
          <w:p w14:paraId="30957A8E" w14:textId="77777777" w:rsidR="00F21C37" w:rsidRDefault="00875D4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Geothermal</w:t>
            </w:r>
          </w:p>
        </w:tc>
        <w:tc>
          <w:tcPr>
            <w:tcW w:w="1740" w:type="dxa"/>
            <w:tcBorders>
              <w:top w:val="single" w:sz="8" w:space="0" w:color="FFFFFF"/>
              <w:left w:val="single" w:sz="8" w:space="0" w:color="FFFFFF"/>
              <w:bottom w:val="single" w:sz="24" w:space="0" w:color="0B5394"/>
              <w:right w:val="single" w:sz="8" w:space="0" w:color="FFFFFF"/>
            </w:tcBorders>
            <w:shd w:val="clear" w:color="auto" w:fill="FFFFFF"/>
            <w:vAlign w:val="center"/>
          </w:tcPr>
          <w:p w14:paraId="718B6782" w14:textId="77777777" w:rsidR="00F21C37" w:rsidRDefault="00875D4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OTEC</w:t>
            </w:r>
          </w:p>
        </w:tc>
      </w:tr>
      <w:tr w:rsidR="00F21C37" w14:paraId="78985CB3" w14:textId="77777777">
        <w:trPr>
          <w:trHeight w:val="295"/>
        </w:trPr>
        <w:tc>
          <w:tcPr>
            <w:tcW w:w="3540" w:type="dxa"/>
            <w:tcBorders>
              <w:top w:val="single" w:sz="24" w:space="0" w:color="0B5394"/>
              <w:left w:val="nil"/>
              <w:bottom w:val="single" w:sz="24" w:space="0" w:color="FFFFFF"/>
              <w:right w:val="single" w:sz="8" w:space="0" w:color="FFFFFF"/>
            </w:tcBorders>
            <w:vAlign w:val="bottom"/>
          </w:tcPr>
          <w:p w14:paraId="3220E1EB" w14:textId="77777777" w:rsidR="00F21C37" w:rsidRDefault="00F21C37">
            <w:pPr>
              <w:rPr>
                <w:rFonts w:ascii="Times New Roman" w:eastAsia="Times New Roman" w:hAnsi="Times New Roman" w:cs="Times New Roman"/>
                <w:color w:val="000000"/>
                <w:sz w:val="24"/>
                <w:szCs w:val="24"/>
              </w:rPr>
            </w:pPr>
          </w:p>
        </w:tc>
        <w:tc>
          <w:tcPr>
            <w:tcW w:w="1665" w:type="dxa"/>
            <w:tcBorders>
              <w:top w:val="single" w:sz="24" w:space="0" w:color="0B5394"/>
              <w:left w:val="single" w:sz="8" w:space="0" w:color="FFFFFF"/>
              <w:bottom w:val="single" w:sz="24" w:space="0" w:color="FFFFFF"/>
              <w:right w:val="single" w:sz="8" w:space="0" w:color="FFFFFF"/>
            </w:tcBorders>
            <w:shd w:val="clear" w:color="auto" w:fill="FFFFFF"/>
            <w:vAlign w:val="bottom"/>
          </w:tcPr>
          <w:p w14:paraId="3287B45C" w14:textId="77777777" w:rsidR="00F21C37" w:rsidRDefault="00F21C37">
            <w:pPr>
              <w:rPr>
                <w:rFonts w:ascii="Times New Roman" w:eastAsia="Times New Roman" w:hAnsi="Times New Roman" w:cs="Times New Roman"/>
                <w:color w:val="9C0006"/>
                <w:sz w:val="24"/>
                <w:szCs w:val="24"/>
              </w:rPr>
            </w:pPr>
          </w:p>
        </w:tc>
        <w:tc>
          <w:tcPr>
            <w:tcW w:w="1680" w:type="dxa"/>
            <w:tcBorders>
              <w:top w:val="single" w:sz="24" w:space="0" w:color="0B5394"/>
              <w:left w:val="single" w:sz="8" w:space="0" w:color="FFFFFF"/>
              <w:bottom w:val="single" w:sz="24" w:space="0" w:color="FFFFFF"/>
              <w:right w:val="single" w:sz="8" w:space="0" w:color="FFFFFF"/>
            </w:tcBorders>
            <w:shd w:val="clear" w:color="auto" w:fill="FFFFFF"/>
            <w:vAlign w:val="bottom"/>
          </w:tcPr>
          <w:p w14:paraId="1B1F0BE9" w14:textId="77777777" w:rsidR="00F21C37" w:rsidRDefault="00F21C37">
            <w:pPr>
              <w:rPr>
                <w:rFonts w:ascii="Times New Roman" w:eastAsia="Times New Roman" w:hAnsi="Times New Roman" w:cs="Times New Roman"/>
                <w:color w:val="9C0006"/>
                <w:sz w:val="24"/>
                <w:szCs w:val="24"/>
              </w:rPr>
            </w:pPr>
          </w:p>
        </w:tc>
        <w:tc>
          <w:tcPr>
            <w:tcW w:w="1740" w:type="dxa"/>
            <w:tcBorders>
              <w:top w:val="single" w:sz="24" w:space="0" w:color="0B5394"/>
              <w:left w:val="single" w:sz="8" w:space="0" w:color="FFFFFF"/>
              <w:bottom w:val="single" w:sz="24" w:space="0" w:color="FFFFFF"/>
              <w:right w:val="single" w:sz="8" w:space="0" w:color="FFFFFF"/>
            </w:tcBorders>
            <w:shd w:val="clear" w:color="auto" w:fill="FFFFFF"/>
            <w:vAlign w:val="bottom"/>
          </w:tcPr>
          <w:p w14:paraId="11189EFF" w14:textId="77777777" w:rsidR="00F21C37" w:rsidRDefault="00F21C37">
            <w:pPr>
              <w:rPr>
                <w:rFonts w:ascii="Times New Roman" w:eastAsia="Times New Roman" w:hAnsi="Times New Roman" w:cs="Times New Roman"/>
                <w:color w:val="006100"/>
                <w:sz w:val="24"/>
                <w:szCs w:val="24"/>
              </w:rPr>
            </w:pPr>
          </w:p>
        </w:tc>
      </w:tr>
      <w:tr w:rsidR="00F21C37" w14:paraId="379DF48A" w14:textId="77777777">
        <w:trPr>
          <w:trHeight w:val="295"/>
        </w:trPr>
        <w:tc>
          <w:tcPr>
            <w:tcW w:w="3540" w:type="dxa"/>
            <w:tcBorders>
              <w:top w:val="single" w:sz="24" w:space="0" w:color="FFFFFF"/>
              <w:left w:val="nil"/>
              <w:bottom w:val="nil"/>
              <w:right w:val="single" w:sz="8" w:space="0" w:color="FFFFFF"/>
            </w:tcBorders>
            <w:vAlign w:val="bottom"/>
          </w:tcPr>
          <w:p w14:paraId="0829247C" w14:textId="77777777" w:rsidR="00F21C37" w:rsidRDefault="00875D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Bahamas</w:t>
            </w:r>
          </w:p>
        </w:tc>
        <w:tc>
          <w:tcPr>
            <w:tcW w:w="1665" w:type="dxa"/>
            <w:tcBorders>
              <w:top w:val="single" w:sz="24" w:space="0" w:color="FFFFFF"/>
              <w:left w:val="single" w:sz="8" w:space="0" w:color="FFFFFF"/>
              <w:bottom w:val="single" w:sz="8" w:space="0" w:color="FFFFFF"/>
              <w:right w:val="single" w:sz="8" w:space="0" w:color="FFFFFF"/>
            </w:tcBorders>
            <w:shd w:val="clear" w:color="auto" w:fill="EAD1DC"/>
            <w:vAlign w:val="bottom"/>
          </w:tcPr>
          <w:p w14:paraId="2D695A6D" w14:textId="77777777" w:rsidR="00F21C37" w:rsidRDefault="00F21C37">
            <w:pPr>
              <w:rPr>
                <w:rFonts w:ascii="Times New Roman" w:eastAsia="Times New Roman" w:hAnsi="Times New Roman" w:cs="Times New Roman"/>
                <w:color w:val="9C0006"/>
                <w:sz w:val="20"/>
                <w:szCs w:val="20"/>
              </w:rPr>
            </w:pPr>
          </w:p>
        </w:tc>
        <w:tc>
          <w:tcPr>
            <w:tcW w:w="1680" w:type="dxa"/>
            <w:tcBorders>
              <w:top w:val="single" w:sz="24" w:space="0" w:color="FFFFFF"/>
              <w:left w:val="single" w:sz="8" w:space="0" w:color="FFFFFF"/>
              <w:bottom w:val="single" w:sz="8" w:space="0" w:color="FFFFFF"/>
              <w:right w:val="single" w:sz="8" w:space="0" w:color="FFFFFF"/>
            </w:tcBorders>
            <w:shd w:val="clear" w:color="auto" w:fill="EAD1DC"/>
            <w:vAlign w:val="bottom"/>
          </w:tcPr>
          <w:p w14:paraId="3DBED5F9" w14:textId="77777777" w:rsidR="00F21C37" w:rsidRDefault="00F21C37">
            <w:pPr>
              <w:rPr>
                <w:rFonts w:ascii="Times New Roman" w:eastAsia="Times New Roman" w:hAnsi="Times New Roman" w:cs="Times New Roman"/>
                <w:color w:val="9C0006"/>
                <w:sz w:val="20"/>
                <w:szCs w:val="20"/>
              </w:rPr>
            </w:pPr>
          </w:p>
        </w:tc>
        <w:tc>
          <w:tcPr>
            <w:tcW w:w="1740" w:type="dxa"/>
            <w:tcBorders>
              <w:top w:val="single" w:sz="24" w:space="0" w:color="FFFFFF"/>
              <w:left w:val="single" w:sz="8" w:space="0" w:color="FFFFFF"/>
              <w:bottom w:val="single" w:sz="8" w:space="0" w:color="FFFFFF"/>
              <w:right w:val="single" w:sz="8" w:space="0" w:color="FFFFFF"/>
            </w:tcBorders>
            <w:shd w:val="clear" w:color="auto" w:fill="C6EFCE"/>
            <w:vAlign w:val="bottom"/>
          </w:tcPr>
          <w:p w14:paraId="5D238B25" w14:textId="77777777" w:rsidR="00F21C37" w:rsidRDefault="00F21C37">
            <w:pPr>
              <w:rPr>
                <w:rFonts w:ascii="Times New Roman" w:eastAsia="Times New Roman" w:hAnsi="Times New Roman" w:cs="Times New Roman"/>
                <w:color w:val="006100"/>
                <w:sz w:val="20"/>
                <w:szCs w:val="20"/>
              </w:rPr>
            </w:pPr>
          </w:p>
        </w:tc>
      </w:tr>
      <w:tr w:rsidR="00F21C37" w14:paraId="1DCBE25C" w14:textId="77777777">
        <w:trPr>
          <w:trHeight w:val="295"/>
        </w:trPr>
        <w:tc>
          <w:tcPr>
            <w:tcW w:w="3540" w:type="dxa"/>
            <w:tcBorders>
              <w:top w:val="nil"/>
              <w:left w:val="nil"/>
              <w:bottom w:val="nil"/>
              <w:right w:val="single" w:sz="8" w:space="0" w:color="FFFFFF"/>
            </w:tcBorders>
            <w:vAlign w:val="bottom"/>
          </w:tcPr>
          <w:p w14:paraId="41BB33C4" w14:textId="77777777" w:rsidR="00F21C37" w:rsidRDefault="00875D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Cuba</w:t>
            </w:r>
          </w:p>
        </w:tc>
        <w:tc>
          <w:tcPr>
            <w:tcW w:w="1665"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45BDB3AE" w14:textId="77777777" w:rsidR="00F21C37" w:rsidRDefault="00F21C37">
            <w:pPr>
              <w:rPr>
                <w:rFonts w:ascii="Times New Roman" w:eastAsia="Times New Roman" w:hAnsi="Times New Roman" w:cs="Times New Roman"/>
                <w:color w:val="006100"/>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19A2ED02" w14:textId="77777777" w:rsidR="00F21C37" w:rsidRDefault="00F21C37">
            <w:pPr>
              <w:rPr>
                <w:rFonts w:ascii="Times New Roman" w:eastAsia="Times New Roman" w:hAnsi="Times New Roman" w:cs="Times New Roman"/>
                <w:color w:val="9C0006"/>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1A6B348E" w14:textId="77777777" w:rsidR="00F21C37" w:rsidRDefault="00F21C37">
            <w:pPr>
              <w:rPr>
                <w:rFonts w:ascii="Times New Roman" w:eastAsia="Times New Roman" w:hAnsi="Times New Roman" w:cs="Times New Roman"/>
                <w:color w:val="006100"/>
                <w:sz w:val="20"/>
                <w:szCs w:val="20"/>
              </w:rPr>
            </w:pPr>
          </w:p>
        </w:tc>
      </w:tr>
      <w:tr w:rsidR="00F21C37" w14:paraId="495CB6B3" w14:textId="77777777" w:rsidTr="00DD4A4A">
        <w:trPr>
          <w:trHeight w:val="295"/>
        </w:trPr>
        <w:tc>
          <w:tcPr>
            <w:tcW w:w="3540" w:type="dxa"/>
            <w:tcBorders>
              <w:top w:val="nil"/>
              <w:left w:val="nil"/>
              <w:bottom w:val="nil"/>
              <w:right w:val="single" w:sz="8" w:space="0" w:color="FFFFFF"/>
            </w:tcBorders>
            <w:vAlign w:val="bottom"/>
          </w:tcPr>
          <w:p w14:paraId="31B7B4CC" w14:textId="77777777" w:rsidR="00F21C37" w:rsidRDefault="00875D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Turks and Caicos</w:t>
            </w:r>
          </w:p>
        </w:tc>
        <w:tc>
          <w:tcPr>
            <w:tcW w:w="1665"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6F9FB39F" w14:textId="77777777" w:rsidR="00F21C37" w:rsidRDefault="00F21C37">
            <w:pPr>
              <w:rPr>
                <w:rFonts w:ascii="Times New Roman" w:eastAsia="Times New Roman" w:hAnsi="Times New Roman" w:cs="Times New Roman"/>
                <w:color w:val="9C0006"/>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5CBADFD5" w14:textId="77777777" w:rsidR="00F21C37" w:rsidRDefault="00F21C37">
            <w:pPr>
              <w:rPr>
                <w:rFonts w:ascii="Times New Roman" w:eastAsia="Times New Roman" w:hAnsi="Times New Roman" w:cs="Times New Roman"/>
                <w:color w:val="9C0006"/>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0829DF00" w14:textId="77777777" w:rsidR="00F21C37" w:rsidRDefault="00F21C37">
            <w:pPr>
              <w:rPr>
                <w:rFonts w:ascii="Times New Roman" w:eastAsia="Times New Roman" w:hAnsi="Times New Roman" w:cs="Times New Roman"/>
                <w:color w:val="9C0006"/>
                <w:sz w:val="20"/>
                <w:szCs w:val="20"/>
              </w:rPr>
            </w:pPr>
          </w:p>
        </w:tc>
      </w:tr>
      <w:tr w:rsidR="00F21C37" w14:paraId="385144AC" w14:textId="77777777">
        <w:trPr>
          <w:trHeight w:val="295"/>
        </w:trPr>
        <w:tc>
          <w:tcPr>
            <w:tcW w:w="3540" w:type="dxa"/>
            <w:tcBorders>
              <w:top w:val="nil"/>
              <w:left w:val="nil"/>
              <w:bottom w:val="nil"/>
              <w:right w:val="single" w:sz="8" w:space="0" w:color="FFFFFF"/>
            </w:tcBorders>
            <w:vAlign w:val="bottom"/>
          </w:tcPr>
          <w:p w14:paraId="04D9D79C" w14:textId="77777777" w:rsidR="00F21C37" w:rsidRDefault="00875D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Jamaica</w:t>
            </w:r>
          </w:p>
        </w:tc>
        <w:tc>
          <w:tcPr>
            <w:tcW w:w="1665"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34312256" w14:textId="77777777" w:rsidR="00F21C37" w:rsidRDefault="00F21C37">
            <w:pPr>
              <w:rPr>
                <w:rFonts w:ascii="Times New Roman" w:eastAsia="Times New Roman" w:hAnsi="Times New Roman" w:cs="Times New Roman"/>
                <w:color w:val="006100"/>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5BFF0C97" w14:textId="77777777" w:rsidR="00F21C37" w:rsidRDefault="00F21C37">
            <w:pPr>
              <w:rPr>
                <w:rFonts w:ascii="Times New Roman" w:eastAsia="Times New Roman" w:hAnsi="Times New Roman" w:cs="Times New Roman"/>
                <w:color w:val="9C0006"/>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6292E468" w14:textId="77777777" w:rsidR="00F21C37" w:rsidRDefault="00F21C37">
            <w:pPr>
              <w:rPr>
                <w:rFonts w:ascii="Times New Roman" w:eastAsia="Times New Roman" w:hAnsi="Times New Roman" w:cs="Times New Roman"/>
                <w:color w:val="006100"/>
                <w:sz w:val="20"/>
                <w:szCs w:val="20"/>
              </w:rPr>
            </w:pPr>
          </w:p>
        </w:tc>
      </w:tr>
      <w:tr w:rsidR="00F21C37" w14:paraId="78E9FBE4" w14:textId="77777777">
        <w:trPr>
          <w:trHeight w:val="295"/>
        </w:trPr>
        <w:tc>
          <w:tcPr>
            <w:tcW w:w="3540" w:type="dxa"/>
            <w:tcBorders>
              <w:top w:val="nil"/>
              <w:left w:val="nil"/>
              <w:bottom w:val="nil"/>
              <w:right w:val="single" w:sz="8" w:space="0" w:color="FFFFFF"/>
            </w:tcBorders>
            <w:vAlign w:val="bottom"/>
          </w:tcPr>
          <w:p w14:paraId="20C43AA0" w14:textId="77777777" w:rsidR="00F21C37" w:rsidRDefault="00875D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Haiti</w:t>
            </w:r>
          </w:p>
        </w:tc>
        <w:tc>
          <w:tcPr>
            <w:tcW w:w="1665"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2309D22F" w14:textId="77777777" w:rsidR="00F21C37" w:rsidRDefault="00F21C37">
            <w:pPr>
              <w:rPr>
                <w:rFonts w:ascii="Times New Roman" w:eastAsia="Times New Roman" w:hAnsi="Times New Roman" w:cs="Times New Roman"/>
                <w:color w:val="006100"/>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4AD1288B" w14:textId="77777777" w:rsidR="00F21C37" w:rsidRDefault="00F21C37">
            <w:pPr>
              <w:rPr>
                <w:rFonts w:ascii="Times New Roman" w:eastAsia="Times New Roman" w:hAnsi="Times New Roman" w:cs="Times New Roman"/>
                <w:color w:val="9C0006"/>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550D43AC" w14:textId="77777777" w:rsidR="00F21C37" w:rsidRDefault="00F21C37">
            <w:pPr>
              <w:rPr>
                <w:rFonts w:ascii="Times New Roman" w:eastAsia="Times New Roman" w:hAnsi="Times New Roman" w:cs="Times New Roman"/>
                <w:color w:val="006100"/>
                <w:sz w:val="20"/>
                <w:szCs w:val="20"/>
              </w:rPr>
            </w:pPr>
          </w:p>
        </w:tc>
      </w:tr>
      <w:tr w:rsidR="00F21C37" w14:paraId="10B0E216" w14:textId="77777777">
        <w:trPr>
          <w:trHeight w:val="295"/>
        </w:trPr>
        <w:tc>
          <w:tcPr>
            <w:tcW w:w="3540" w:type="dxa"/>
            <w:tcBorders>
              <w:top w:val="nil"/>
              <w:left w:val="nil"/>
              <w:bottom w:val="nil"/>
              <w:right w:val="single" w:sz="8" w:space="0" w:color="FFFFFF"/>
            </w:tcBorders>
            <w:vAlign w:val="bottom"/>
          </w:tcPr>
          <w:p w14:paraId="437154EF" w14:textId="77777777" w:rsidR="00F21C37" w:rsidRDefault="00875D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Dominican Republic</w:t>
            </w:r>
          </w:p>
        </w:tc>
        <w:tc>
          <w:tcPr>
            <w:tcW w:w="1665"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6DD43F72" w14:textId="77777777" w:rsidR="00F21C37" w:rsidRDefault="00F21C37">
            <w:pPr>
              <w:rPr>
                <w:rFonts w:ascii="Times New Roman" w:eastAsia="Times New Roman" w:hAnsi="Times New Roman" w:cs="Times New Roman"/>
                <w:color w:val="006100"/>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0292E477" w14:textId="77777777" w:rsidR="00F21C37" w:rsidRDefault="00F21C37">
            <w:pPr>
              <w:rPr>
                <w:rFonts w:ascii="Times New Roman" w:eastAsia="Times New Roman" w:hAnsi="Times New Roman" w:cs="Times New Roman"/>
                <w:color w:val="9C0006"/>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58535A02" w14:textId="77777777" w:rsidR="00F21C37" w:rsidRDefault="00F21C37">
            <w:pPr>
              <w:rPr>
                <w:rFonts w:ascii="Times New Roman" w:eastAsia="Times New Roman" w:hAnsi="Times New Roman" w:cs="Times New Roman"/>
                <w:color w:val="006100"/>
                <w:sz w:val="20"/>
                <w:szCs w:val="20"/>
              </w:rPr>
            </w:pPr>
          </w:p>
        </w:tc>
      </w:tr>
      <w:tr w:rsidR="00F21C37" w14:paraId="7F90D0AE" w14:textId="77777777">
        <w:trPr>
          <w:trHeight w:val="295"/>
        </w:trPr>
        <w:tc>
          <w:tcPr>
            <w:tcW w:w="3540" w:type="dxa"/>
            <w:tcBorders>
              <w:top w:val="nil"/>
              <w:left w:val="nil"/>
              <w:bottom w:val="nil"/>
              <w:right w:val="single" w:sz="8" w:space="0" w:color="FFFFFF"/>
            </w:tcBorders>
            <w:vAlign w:val="bottom"/>
          </w:tcPr>
          <w:p w14:paraId="6CDE2AEC" w14:textId="77777777" w:rsidR="00F21C37" w:rsidRDefault="00875D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Puerto Rico</w:t>
            </w:r>
          </w:p>
        </w:tc>
        <w:tc>
          <w:tcPr>
            <w:tcW w:w="1665"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2221A423" w14:textId="77777777" w:rsidR="00F21C37" w:rsidRDefault="00F21C37">
            <w:pPr>
              <w:rPr>
                <w:rFonts w:ascii="Times New Roman" w:eastAsia="Times New Roman" w:hAnsi="Times New Roman" w:cs="Times New Roman"/>
                <w:color w:val="006100"/>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7FA284B0" w14:textId="77777777" w:rsidR="00F21C37" w:rsidRDefault="00F21C37">
            <w:pPr>
              <w:rPr>
                <w:rFonts w:ascii="Times New Roman" w:eastAsia="Times New Roman" w:hAnsi="Times New Roman" w:cs="Times New Roman"/>
                <w:color w:val="9C0006"/>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18C95A10" w14:textId="77777777" w:rsidR="00F21C37" w:rsidRDefault="00F21C37">
            <w:pPr>
              <w:rPr>
                <w:rFonts w:ascii="Times New Roman" w:eastAsia="Times New Roman" w:hAnsi="Times New Roman" w:cs="Times New Roman"/>
                <w:color w:val="006100"/>
                <w:sz w:val="20"/>
                <w:szCs w:val="20"/>
              </w:rPr>
            </w:pPr>
          </w:p>
        </w:tc>
      </w:tr>
      <w:tr w:rsidR="00F21C37" w14:paraId="13A05C13" w14:textId="77777777">
        <w:trPr>
          <w:trHeight w:val="295"/>
        </w:trPr>
        <w:tc>
          <w:tcPr>
            <w:tcW w:w="3540" w:type="dxa"/>
            <w:tcBorders>
              <w:top w:val="nil"/>
              <w:left w:val="nil"/>
              <w:bottom w:val="nil"/>
              <w:right w:val="single" w:sz="8" w:space="0" w:color="FFFFFF"/>
            </w:tcBorders>
            <w:vAlign w:val="bottom"/>
          </w:tcPr>
          <w:p w14:paraId="71A29E3E" w14:textId="77777777" w:rsidR="00F21C37" w:rsidRDefault="00875D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British Virgin Islands</w:t>
            </w:r>
          </w:p>
        </w:tc>
        <w:tc>
          <w:tcPr>
            <w:tcW w:w="1665"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069D9442" w14:textId="77777777" w:rsidR="00F21C37" w:rsidRDefault="00F21C37">
            <w:pPr>
              <w:rPr>
                <w:rFonts w:ascii="Times New Roman" w:eastAsia="Times New Roman" w:hAnsi="Times New Roman" w:cs="Times New Roman"/>
                <w:color w:val="9C0006"/>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664D5275" w14:textId="77777777" w:rsidR="00F21C37" w:rsidRDefault="00F21C37">
            <w:pPr>
              <w:rPr>
                <w:rFonts w:ascii="Times New Roman" w:eastAsia="Times New Roman" w:hAnsi="Times New Roman" w:cs="Times New Roman"/>
                <w:color w:val="9C0006"/>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3F615255" w14:textId="77777777" w:rsidR="00F21C37" w:rsidRDefault="00F21C37">
            <w:pPr>
              <w:rPr>
                <w:rFonts w:ascii="Times New Roman" w:eastAsia="Times New Roman" w:hAnsi="Times New Roman" w:cs="Times New Roman"/>
                <w:color w:val="9C0006"/>
                <w:sz w:val="20"/>
                <w:szCs w:val="20"/>
              </w:rPr>
            </w:pPr>
          </w:p>
        </w:tc>
      </w:tr>
      <w:tr w:rsidR="00F21C37" w14:paraId="3C286B26" w14:textId="77777777">
        <w:trPr>
          <w:trHeight w:val="295"/>
        </w:trPr>
        <w:tc>
          <w:tcPr>
            <w:tcW w:w="3540" w:type="dxa"/>
            <w:tcBorders>
              <w:top w:val="nil"/>
              <w:left w:val="nil"/>
              <w:bottom w:val="nil"/>
              <w:right w:val="single" w:sz="8" w:space="0" w:color="FFFFFF"/>
            </w:tcBorders>
            <w:vAlign w:val="bottom"/>
          </w:tcPr>
          <w:p w14:paraId="09F90C8A" w14:textId="77777777" w:rsidR="00F21C37" w:rsidRDefault="00875D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US Virgin </w:t>
            </w:r>
            <w:r>
              <w:rPr>
                <w:rFonts w:ascii="Times New Roman" w:eastAsia="Times New Roman" w:hAnsi="Times New Roman" w:cs="Times New Roman"/>
                <w:sz w:val="20"/>
                <w:szCs w:val="20"/>
              </w:rPr>
              <w:t>Islands</w:t>
            </w:r>
            <w:r>
              <w:rPr>
                <w:rFonts w:ascii="Times New Roman" w:eastAsia="Times New Roman" w:hAnsi="Times New Roman" w:cs="Times New Roman"/>
                <w:color w:val="000000"/>
                <w:sz w:val="20"/>
                <w:szCs w:val="20"/>
              </w:rPr>
              <w:t xml:space="preserve"> - St Thomas</w:t>
            </w:r>
          </w:p>
        </w:tc>
        <w:tc>
          <w:tcPr>
            <w:tcW w:w="1665"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3262B01F" w14:textId="77777777" w:rsidR="00F21C37" w:rsidRDefault="00F21C37">
            <w:pPr>
              <w:rPr>
                <w:rFonts w:ascii="Times New Roman" w:eastAsia="Times New Roman" w:hAnsi="Times New Roman" w:cs="Times New Roman"/>
                <w:color w:val="9C0006"/>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0F0B72A0" w14:textId="77777777" w:rsidR="00F21C37" w:rsidRDefault="00F21C37">
            <w:pPr>
              <w:rPr>
                <w:rFonts w:ascii="Times New Roman" w:eastAsia="Times New Roman" w:hAnsi="Times New Roman" w:cs="Times New Roman"/>
                <w:color w:val="9C0006"/>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4539240A" w14:textId="77777777" w:rsidR="00F21C37" w:rsidRDefault="00F21C37">
            <w:pPr>
              <w:rPr>
                <w:rFonts w:ascii="Times New Roman" w:eastAsia="Times New Roman" w:hAnsi="Times New Roman" w:cs="Times New Roman"/>
                <w:color w:val="9C0006"/>
                <w:sz w:val="20"/>
                <w:szCs w:val="20"/>
              </w:rPr>
            </w:pPr>
          </w:p>
        </w:tc>
      </w:tr>
      <w:tr w:rsidR="00DD4A4A" w14:paraId="7896E3B4" w14:textId="77777777">
        <w:trPr>
          <w:trHeight w:val="295"/>
        </w:trPr>
        <w:tc>
          <w:tcPr>
            <w:tcW w:w="3540" w:type="dxa"/>
            <w:tcBorders>
              <w:top w:val="nil"/>
              <w:left w:val="nil"/>
              <w:bottom w:val="nil"/>
              <w:right w:val="single" w:sz="8" w:space="0" w:color="FFFFFF"/>
            </w:tcBorders>
            <w:vAlign w:val="bottom"/>
          </w:tcPr>
          <w:p w14:paraId="75A370A3" w14:textId="77777777" w:rsidR="00DD4A4A" w:rsidRDefault="00DD4A4A" w:rsidP="00DD4A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US Virgin </w:t>
            </w:r>
            <w:r>
              <w:rPr>
                <w:rFonts w:ascii="Times New Roman" w:eastAsia="Times New Roman" w:hAnsi="Times New Roman" w:cs="Times New Roman"/>
                <w:sz w:val="20"/>
                <w:szCs w:val="20"/>
              </w:rPr>
              <w:t>Islands</w:t>
            </w:r>
            <w:r>
              <w:rPr>
                <w:rFonts w:ascii="Times New Roman" w:eastAsia="Times New Roman" w:hAnsi="Times New Roman" w:cs="Times New Roman"/>
                <w:color w:val="000000"/>
                <w:sz w:val="20"/>
                <w:szCs w:val="20"/>
              </w:rPr>
              <w:t xml:space="preserve"> - St Croix</w:t>
            </w:r>
          </w:p>
        </w:tc>
        <w:tc>
          <w:tcPr>
            <w:tcW w:w="1665"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1A250345" w14:textId="77777777" w:rsidR="00DD4A4A" w:rsidRDefault="00DD4A4A" w:rsidP="00DD4A4A">
            <w:pPr>
              <w:rPr>
                <w:rFonts w:ascii="Times New Roman" w:eastAsia="Times New Roman" w:hAnsi="Times New Roman" w:cs="Times New Roman"/>
                <w:color w:val="9C0006"/>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18FB30D5" w14:textId="77777777" w:rsidR="00DD4A4A" w:rsidRDefault="00DD4A4A" w:rsidP="00DD4A4A">
            <w:pPr>
              <w:rPr>
                <w:rFonts w:ascii="Times New Roman" w:eastAsia="Times New Roman" w:hAnsi="Times New Roman" w:cs="Times New Roman"/>
                <w:color w:val="9C0006"/>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778D08C8" w14:textId="77777777" w:rsidR="00DD4A4A" w:rsidRDefault="00DD4A4A" w:rsidP="00DD4A4A">
            <w:pPr>
              <w:rPr>
                <w:rFonts w:ascii="Times New Roman" w:eastAsia="Times New Roman" w:hAnsi="Times New Roman" w:cs="Times New Roman"/>
                <w:color w:val="006100"/>
                <w:sz w:val="20"/>
                <w:szCs w:val="20"/>
              </w:rPr>
            </w:pPr>
          </w:p>
        </w:tc>
      </w:tr>
      <w:tr w:rsidR="00DD4A4A" w14:paraId="48CEC6B1" w14:textId="77777777">
        <w:trPr>
          <w:trHeight w:val="295"/>
        </w:trPr>
        <w:tc>
          <w:tcPr>
            <w:tcW w:w="3540" w:type="dxa"/>
            <w:tcBorders>
              <w:top w:val="nil"/>
              <w:left w:val="nil"/>
              <w:bottom w:val="nil"/>
              <w:right w:val="single" w:sz="8" w:space="0" w:color="FFFFFF"/>
            </w:tcBorders>
            <w:vAlign w:val="bottom"/>
          </w:tcPr>
          <w:p w14:paraId="4FAA64C1" w14:textId="77777777" w:rsidR="00DD4A4A" w:rsidRDefault="00DD4A4A" w:rsidP="00DD4A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US Virgin </w:t>
            </w:r>
            <w:r>
              <w:rPr>
                <w:rFonts w:ascii="Times New Roman" w:eastAsia="Times New Roman" w:hAnsi="Times New Roman" w:cs="Times New Roman"/>
                <w:sz w:val="20"/>
                <w:szCs w:val="20"/>
              </w:rPr>
              <w:t>Islands</w:t>
            </w:r>
            <w:r>
              <w:rPr>
                <w:rFonts w:ascii="Times New Roman" w:eastAsia="Times New Roman" w:hAnsi="Times New Roman" w:cs="Times New Roman"/>
                <w:color w:val="000000"/>
                <w:sz w:val="20"/>
                <w:szCs w:val="20"/>
              </w:rPr>
              <w:t xml:space="preserve"> - St John</w:t>
            </w:r>
          </w:p>
        </w:tc>
        <w:tc>
          <w:tcPr>
            <w:tcW w:w="1665"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56E81D66" w14:textId="77777777" w:rsidR="00DD4A4A" w:rsidRDefault="00DD4A4A" w:rsidP="00DD4A4A">
            <w:pPr>
              <w:rPr>
                <w:rFonts w:ascii="Times New Roman" w:eastAsia="Times New Roman" w:hAnsi="Times New Roman" w:cs="Times New Roman"/>
                <w:color w:val="9C0006"/>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21BCB15E" w14:textId="77777777" w:rsidR="00DD4A4A" w:rsidRDefault="00DD4A4A" w:rsidP="00DD4A4A">
            <w:pPr>
              <w:rPr>
                <w:rFonts w:ascii="Times New Roman" w:eastAsia="Times New Roman" w:hAnsi="Times New Roman" w:cs="Times New Roman"/>
                <w:color w:val="9C0006"/>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5EED186C" w14:textId="77777777" w:rsidR="00DD4A4A" w:rsidRDefault="00DD4A4A" w:rsidP="00DD4A4A">
            <w:pPr>
              <w:rPr>
                <w:rFonts w:ascii="Times New Roman" w:eastAsia="Times New Roman" w:hAnsi="Times New Roman" w:cs="Times New Roman"/>
                <w:color w:val="9C0006"/>
                <w:sz w:val="20"/>
                <w:szCs w:val="20"/>
              </w:rPr>
            </w:pPr>
          </w:p>
        </w:tc>
      </w:tr>
      <w:tr w:rsidR="00DD4A4A" w14:paraId="5E6E4193" w14:textId="77777777">
        <w:trPr>
          <w:trHeight w:val="295"/>
        </w:trPr>
        <w:tc>
          <w:tcPr>
            <w:tcW w:w="3540" w:type="dxa"/>
            <w:tcBorders>
              <w:top w:val="nil"/>
              <w:left w:val="nil"/>
              <w:bottom w:val="nil"/>
              <w:right w:val="single" w:sz="8" w:space="0" w:color="FFFFFF"/>
            </w:tcBorders>
            <w:vAlign w:val="bottom"/>
          </w:tcPr>
          <w:p w14:paraId="3FA95DE0" w14:textId="77777777" w:rsidR="00DD4A4A" w:rsidRDefault="00DD4A4A" w:rsidP="00DD4A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Anguilla</w:t>
            </w:r>
          </w:p>
        </w:tc>
        <w:tc>
          <w:tcPr>
            <w:tcW w:w="1665"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5F833197" w14:textId="77777777" w:rsidR="00DD4A4A" w:rsidRDefault="00DD4A4A" w:rsidP="00DD4A4A">
            <w:pPr>
              <w:rPr>
                <w:rFonts w:ascii="Times New Roman" w:eastAsia="Times New Roman" w:hAnsi="Times New Roman" w:cs="Times New Roman"/>
                <w:color w:val="9C0006"/>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4712582E" w14:textId="77777777" w:rsidR="00DD4A4A" w:rsidRDefault="00DD4A4A" w:rsidP="00DD4A4A">
            <w:pPr>
              <w:rPr>
                <w:rFonts w:ascii="Times New Roman" w:eastAsia="Times New Roman" w:hAnsi="Times New Roman" w:cs="Times New Roman"/>
                <w:color w:val="9C0006"/>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25CDACE3" w14:textId="77777777" w:rsidR="00DD4A4A" w:rsidRDefault="00DD4A4A" w:rsidP="00DD4A4A">
            <w:pPr>
              <w:rPr>
                <w:rFonts w:ascii="Times New Roman" w:eastAsia="Times New Roman" w:hAnsi="Times New Roman" w:cs="Times New Roman"/>
                <w:color w:val="9C0006"/>
                <w:sz w:val="20"/>
                <w:szCs w:val="20"/>
              </w:rPr>
            </w:pPr>
          </w:p>
        </w:tc>
      </w:tr>
      <w:tr w:rsidR="00DD4A4A" w14:paraId="2F089817" w14:textId="77777777">
        <w:trPr>
          <w:trHeight w:val="295"/>
        </w:trPr>
        <w:tc>
          <w:tcPr>
            <w:tcW w:w="3540" w:type="dxa"/>
            <w:tcBorders>
              <w:top w:val="nil"/>
              <w:left w:val="nil"/>
              <w:bottom w:val="nil"/>
              <w:right w:val="single" w:sz="8" w:space="0" w:color="FFFFFF"/>
            </w:tcBorders>
            <w:vAlign w:val="bottom"/>
          </w:tcPr>
          <w:p w14:paraId="46D69EAF" w14:textId="77777777" w:rsidR="00DD4A4A" w:rsidRDefault="00DD4A4A" w:rsidP="00DD4A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 Kitts and Nevis</w:t>
            </w:r>
          </w:p>
        </w:tc>
        <w:tc>
          <w:tcPr>
            <w:tcW w:w="1665"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32928A33" w14:textId="77777777" w:rsidR="00DD4A4A" w:rsidRDefault="00DD4A4A" w:rsidP="00DD4A4A">
            <w:pPr>
              <w:rPr>
                <w:rFonts w:ascii="Times New Roman" w:eastAsia="Times New Roman" w:hAnsi="Times New Roman" w:cs="Times New Roman"/>
                <w:color w:val="9C0006"/>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3ACC8C36" w14:textId="77777777" w:rsidR="00DD4A4A" w:rsidRDefault="00DD4A4A" w:rsidP="00DD4A4A">
            <w:pPr>
              <w:rPr>
                <w:rFonts w:ascii="Times New Roman" w:eastAsia="Times New Roman" w:hAnsi="Times New Roman" w:cs="Times New Roman"/>
                <w:color w:val="006100"/>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542BCA9C" w14:textId="77777777" w:rsidR="00DD4A4A" w:rsidRDefault="00DD4A4A" w:rsidP="00DD4A4A">
            <w:pPr>
              <w:rPr>
                <w:rFonts w:ascii="Times New Roman" w:eastAsia="Times New Roman" w:hAnsi="Times New Roman" w:cs="Times New Roman"/>
                <w:color w:val="9C0006"/>
                <w:sz w:val="20"/>
                <w:szCs w:val="20"/>
              </w:rPr>
            </w:pPr>
          </w:p>
        </w:tc>
      </w:tr>
      <w:tr w:rsidR="00DD4A4A" w14:paraId="0C4A7696" w14:textId="77777777">
        <w:trPr>
          <w:trHeight w:val="295"/>
        </w:trPr>
        <w:tc>
          <w:tcPr>
            <w:tcW w:w="3540" w:type="dxa"/>
            <w:tcBorders>
              <w:top w:val="nil"/>
              <w:left w:val="nil"/>
              <w:bottom w:val="nil"/>
              <w:right w:val="single" w:sz="8" w:space="0" w:color="FFFFFF"/>
            </w:tcBorders>
            <w:vAlign w:val="bottom"/>
          </w:tcPr>
          <w:p w14:paraId="77BF86E4" w14:textId="77777777" w:rsidR="00DD4A4A" w:rsidRDefault="00DD4A4A" w:rsidP="00DD4A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Antigua and Barbuda</w:t>
            </w:r>
          </w:p>
        </w:tc>
        <w:tc>
          <w:tcPr>
            <w:tcW w:w="1665"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09A6BF2F" w14:textId="77777777" w:rsidR="00DD4A4A" w:rsidRDefault="00DD4A4A" w:rsidP="00DD4A4A">
            <w:pPr>
              <w:rPr>
                <w:rFonts w:ascii="Times New Roman" w:eastAsia="Times New Roman" w:hAnsi="Times New Roman" w:cs="Times New Roman"/>
                <w:color w:val="9C0006"/>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5D012658" w14:textId="77777777" w:rsidR="00DD4A4A" w:rsidRDefault="00DD4A4A" w:rsidP="00DD4A4A">
            <w:pPr>
              <w:rPr>
                <w:rFonts w:ascii="Times New Roman" w:eastAsia="Times New Roman" w:hAnsi="Times New Roman" w:cs="Times New Roman"/>
                <w:color w:val="9C0006"/>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1028E79F" w14:textId="77777777" w:rsidR="00DD4A4A" w:rsidRDefault="00DD4A4A" w:rsidP="00DD4A4A">
            <w:pPr>
              <w:rPr>
                <w:rFonts w:ascii="Times New Roman" w:eastAsia="Times New Roman" w:hAnsi="Times New Roman" w:cs="Times New Roman"/>
                <w:color w:val="9C0006"/>
                <w:sz w:val="20"/>
                <w:szCs w:val="20"/>
              </w:rPr>
            </w:pPr>
          </w:p>
        </w:tc>
      </w:tr>
      <w:tr w:rsidR="00DD4A4A" w14:paraId="73CDAC0D" w14:textId="77777777">
        <w:trPr>
          <w:trHeight w:val="295"/>
        </w:trPr>
        <w:tc>
          <w:tcPr>
            <w:tcW w:w="3540" w:type="dxa"/>
            <w:tcBorders>
              <w:top w:val="nil"/>
              <w:left w:val="nil"/>
              <w:bottom w:val="nil"/>
              <w:right w:val="single" w:sz="8" w:space="0" w:color="FFFFFF"/>
            </w:tcBorders>
            <w:vAlign w:val="bottom"/>
          </w:tcPr>
          <w:p w14:paraId="1FB41855" w14:textId="77777777" w:rsidR="00DD4A4A" w:rsidRDefault="00DD4A4A" w:rsidP="00DD4A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Montserrat</w:t>
            </w:r>
          </w:p>
        </w:tc>
        <w:tc>
          <w:tcPr>
            <w:tcW w:w="1665"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5B16456D" w14:textId="77777777" w:rsidR="00DD4A4A" w:rsidRDefault="00DD4A4A" w:rsidP="00DD4A4A">
            <w:pPr>
              <w:rPr>
                <w:rFonts w:ascii="Times New Roman" w:eastAsia="Times New Roman" w:hAnsi="Times New Roman" w:cs="Times New Roman"/>
                <w:color w:val="9C0006"/>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00724A8E" w14:textId="77777777" w:rsidR="00DD4A4A" w:rsidRDefault="00DD4A4A" w:rsidP="00DD4A4A">
            <w:pPr>
              <w:rPr>
                <w:rFonts w:ascii="Times New Roman" w:eastAsia="Times New Roman" w:hAnsi="Times New Roman" w:cs="Times New Roman"/>
                <w:color w:val="006100"/>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3BA2E8E7" w14:textId="77777777" w:rsidR="00DD4A4A" w:rsidRDefault="00DD4A4A" w:rsidP="00DD4A4A">
            <w:pPr>
              <w:rPr>
                <w:rFonts w:ascii="Times New Roman" w:eastAsia="Times New Roman" w:hAnsi="Times New Roman" w:cs="Times New Roman"/>
                <w:color w:val="006100"/>
                <w:sz w:val="20"/>
                <w:szCs w:val="20"/>
              </w:rPr>
            </w:pPr>
          </w:p>
        </w:tc>
      </w:tr>
      <w:tr w:rsidR="00DD4A4A" w14:paraId="5896EEAB" w14:textId="77777777">
        <w:trPr>
          <w:trHeight w:val="295"/>
        </w:trPr>
        <w:tc>
          <w:tcPr>
            <w:tcW w:w="3540" w:type="dxa"/>
            <w:tcBorders>
              <w:top w:val="nil"/>
              <w:left w:val="nil"/>
              <w:bottom w:val="nil"/>
              <w:right w:val="single" w:sz="8" w:space="0" w:color="FFFFFF"/>
            </w:tcBorders>
            <w:vAlign w:val="bottom"/>
          </w:tcPr>
          <w:p w14:paraId="344E54A0" w14:textId="77777777" w:rsidR="00DD4A4A" w:rsidRDefault="00DD4A4A" w:rsidP="00DD4A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Guadeloupe</w:t>
            </w:r>
          </w:p>
        </w:tc>
        <w:tc>
          <w:tcPr>
            <w:tcW w:w="1665"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3C11592A" w14:textId="77777777" w:rsidR="00DD4A4A" w:rsidRDefault="00DD4A4A" w:rsidP="00DD4A4A">
            <w:pPr>
              <w:rPr>
                <w:rFonts w:ascii="Times New Roman" w:eastAsia="Times New Roman" w:hAnsi="Times New Roman" w:cs="Times New Roman"/>
                <w:color w:val="006100"/>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00966E56" w14:textId="77777777" w:rsidR="00DD4A4A" w:rsidRDefault="00DD4A4A" w:rsidP="00DD4A4A">
            <w:pPr>
              <w:rPr>
                <w:rFonts w:ascii="Times New Roman" w:eastAsia="Times New Roman" w:hAnsi="Times New Roman" w:cs="Times New Roman"/>
                <w:color w:val="006100"/>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2613970F" w14:textId="77777777" w:rsidR="00DD4A4A" w:rsidRDefault="00DD4A4A" w:rsidP="00DD4A4A">
            <w:pPr>
              <w:rPr>
                <w:rFonts w:ascii="Times New Roman" w:eastAsia="Times New Roman" w:hAnsi="Times New Roman" w:cs="Times New Roman"/>
                <w:color w:val="006100"/>
                <w:sz w:val="20"/>
                <w:szCs w:val="20"/>
              </w:rPr>
            </w:pPr>
          </w:p>
        </w:tc>
      </w:tr>
      <w:tr w:rsidR="00DD4A4A" w14:paraId="15F026C6" w14:textId="77777777">
        <w:trPr>
          <w:trHeight w:val="295"/>
        </w:trPr>
        <w:tc>
          <w:tcPr>
            <w:tcW w:w="3540" w:type="dxa"/>
            <w:tcBorders>
              <w:top w:val="nil"/>
              <w:left w:val="nil"/>
              <w:bottom w:val="nil"/>
              <w:right w:val="single" w:sz="8" w:space="0" w:color="FFFFFF"/>
            </w:tcBorders>
            <w:vAlign w:val="bottom"/>
          </w:tcPr>
          <w:p w14:paraId="314F01C2" w14:textId="77777777" w:rsidR="00DD4A4A" w:rsidRDefault="00DD4A4A" w:rsidP="00DD4A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Dominica </w:t>
            </w:r>
          </w:p>
        </w:tc>
        <w:tc>
          <w:tcPr>
            <w:tcW w:w="1665"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3F03335D" w14:textId="77777777" w:rsidR="00DD4A4A" w:rsidRDefault="00DD4A4A" w:rsidP="00DD4A4A">
            <w:pPr>
              <w:rPr>
                <w:rFonts w:ascii="Times New Roman" w:eastAsia="Times New Roman" w:hAnsi="Times New Roman" w:cs="Times New Roman"/>
                <w:color w:val="006100"/>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78D63FFD" w14:textId="77777777" w:rsidR="00DD4A4A" w:rsidRDefault="00DD4A4A" w:rsidP="00DD4A4A">
            <w:pPr>
              <w:rPr>
                <w:rFonts w:ascii="Times New Roman" w:eastAsia="Times New Roman" w:hAnsi="Times New Roman" w:cs="Times New Roman"/>
                <w:color w:val="006100"/>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4E61B882" w14:textId="77777777" w:rsidR="00DD4A4A" w:rsidRDefault="00DD4A4A" w:rsidP="00DD4A4A">
            <w:pPr>
              <w:rPr>
                <w:rFonts w:ascii="Times New Roman" w:eastAsia="Times New Roman" w:hAnsi="Times New Roman" w:cs="Times New Roman"/>
                <w:color w:val="006100"/>
                <w:sz w:val="20"/>
                <w:szCs w:val="20"/>
              </w:rPr>
            </w:pPr>
          </w:p>
        </w:tc>
      </w:tr>
      <w:tr w:rsidR="00DD4A4A" w14:paraId="3ECE359A" w14:textId="77777777">
        <w:trPr>
          <w:trHeight w:val="295"/>
        </w:trPr>
        <w:tc>
          <w:tcPr>
            <w:tcW w:w="3540" w:type="dxa"/>
            <w:tcBorders>
              <w:top w:val="nil"/>
              <w:left w:val="nil"/>
              <w:bottom w:val="nil"/>
              <w:right w:val="single" w:sz="8" w:space="0" w:color="FFFFFF"/>
            </w:tcBorders>
            <w:vAlign w:val="bottom"/>
          </w:tcPr>
          <w:p w14:paraId="390C41B6" w14:textId="77777777" w:rsidR="00DD4A4A" w:rsidRDefault="00DD4A4A" w:rsidP="00DD4A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Martinique</w:t>
            </w:r>
          </w:p>
        </w:tc>
        <w:tc>
          <w:tcPr>
            <w:tcW w:w="1665"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2641BD68" w14:textId="77777777" w:rsidR="00DD4A4A" w:rsidRDefault="00DD4A4A" w:rsidP="00DD4A4A">
            <w:pPr>
              <w:rPr>
                <w:rFonts w:ascii="Times New Roman" w:eastAsia="Times New Roman" w:hAnsi="Times New Roman" w:cs="Times New Roman"/>
                <w:color w:val="9C0006"/>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430C13E6" w14:textId="77777777" w:rsidR="00DD4A4A" w:rsidRDefault="00DD4A4A" w:rsidP="00DD4A4A">
            <w:pPr>
              <w:rPr>
                <w:rFonts w:ascii="Times New Roman" w:eastAsia="Times New Roman" w:hAnsi="Times New Roman" w:cs="Times New Roman"/>
                <w:color w:val="006100"/>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41644595" w14:textId="77777777" w:rsidR="00DD4A4A" w:rsidRDefault="00DD4A4A" w:rsidP="00DD4A4A">
            <w:pPr>
              <w:rPr>
                <w:rFonts w:ascii="Times New Roman" w:eastAsia="Times New Roman" w:hAnsi="Times New Roman" w:cs="Times New Roman"/>
                <w:color w:val="006100"/>
                <w:sz w:val="20"/>
                <w:szCs w:val="20"/>
              </w:rPr>
            </w:pPr>
          </w:p>
        </w:tc>
      </w:tr>
      <w:tr w:rsidR="00DD4A4A" w14:paraId="632BB54B" w14:textId="77777777">
        <w:trPr>
          <w:trHeight w:val="295"/>
        </w:trPr>
        <w:tc>
          <w:tcPr>
            <w:tcW w:w="3540" w:type="dxa"/>
            <w:tcBorders>
              <w:top w:val="nil"/>
              <w:left w:val="nil"/>
              <w:bottom w:val="nil"/>
              <w:right w:val="single" w:sz="8" w:space="0" w:color="FFFFFF"/>
            </w:tcBorders>
            <w:vAlign w:val="bottom"/>
          </w:tcPr>
          <w:p w14:paraId="07EB31EF" w14:textId="77777777" w:rsidR="00DD4A4A" w:rsidRDefault="00DD4A4A" w:rsidP="00DD4A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 Lucia</w:t>
            </w:r>
          </w:p>
        </w:tc>
        <w:tc>
          <w:tcPr>
            <w:tcW w:w="1665"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64E76142" w14:textId="77777777" w:rsidR="00DD4A4A" w:rsidRDefault="00DD4A4A" w:rsidP="00DD4A4A">
            <w:pPr>
              <w:rPr>
                <w:rFonts w:ascii="Times New Roman" w:eastAsia="Times New Roman" w:hAnsi="Times New Roman" w:cs="Times New Roman"/>
                <w:color w:val="9C0006"/>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1B8B0D1A" w14:textId="77777777" w:rsidR="00DD4A4A" w:rsidRDefault="00DD4A4A" w:rsidP="00DD4A4A">
            <w:pPr>
              <w:rPr>
                <w:rFonts w:ascii="Times New Roman" w:eastAsia="Times New Roman" w:hAnsi="Times New Roman" w:cs="Times New Roman"/>
                <w:color w:val="006100"/>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4082560B" w14:textId="77777777" w:rsidR="00DD4A4A" w:rsidRDefault="00DD4A4A" w:rsidP="00DD4A4A">
            <w:pPr>
              <w:rPr>
                <w:rFonts w:ascii="Times New Roman" w:eastAsia="Times New Roman" w:hAnsi="Times New Roman" w:cs="Times New Roman"/>
                <w:color w:val="006100"/>
                <w:sz w:val="20"/>
                <w:szCs w:val="20"/>
              </w:rPr>
            </w:pPr>
          </w:p>
        </w:tc>
      </w:tr>
      <w:tr w:rsidR="00DD4A4A" w14:paraId="6C2E10DC" w14:textId="77777777">
        <w:trPr>
          <w:trHeight w:val="295"/>
        </w:trPr>
        <w:tc>
          <w:tcPr>
            <w:tcW w:w="3540" w:type="dxa"/>
            <w:tcBorders>
              <w:top w:val="nil"/>
              <w:left w:val="nil"/>
              <w:bottom w:val="nil"/>
              <w:right w:val="single" w:sz="8" w:space="0" w:color="FFFFFF"/>
            </w:tcBorders>
            <w:vAlign w:val="bottom"/>
          </w:tcPr>
          <w:p w14:paraId="1ED6DB29" w14:textId="77777777" w:rsidR="00DD4A4A" w:rsidRDefault="00DD4A4A" w:rsidP="00DD4A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 Vincent and the Grenadines</w:t>
            </w:r>
          </w:p>
        </w:tc>
        <w:tc>
          <w:tcPr>
            <w:tcW w:w="1665"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33A2705D" w14:textId="77777777" w:rsidR="00DD4A4A" w:rsidRDefault="00DD4A4A" w:rsidP="00DD4A4A">
            <w:pPr>
              <w:rPr>
                <w:rFonts w:ascii="Times New Roman" w:eastAsia="Times New Roman" w:hAnsi="Times New Roman" w:cs="Times New Roman"/>
                <w:color w:val="006100"/>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79BD69A9" w14:textId="77777777" w:rsidR="00DD4A4A" w:rsidRDefault="00DD4A4A" w:rsidP="00DD4A4A">
            <w:pPr>
              <w:rPr>
                <w:rFonts w:ascii="Times New Roman" w:eastAsia="Times New Roman" w:hAnsi="Times New Roman" w:cs="Times New Roman"/>
                <w:color w:val="006100"/>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728B7C57" w14:textId="77777777" w:rsidR="00DD4A4A" w:rsidRDefault="00DD4A4A" w:rsidP="00DD4A4A">
            <w:pPr>
              <w:rPr>
                <w:rFonts w:ascii="Times New Roman" w:eastAsia="Times New Roman" w:hAnsi="Times New Roman" w:cs="Times New Roman"/>
                <w:color w:val="006100"/>
                <w:sz w:val="20"/>
                <w:szCs w:val="20"/>
              </w:rPr>
            </w:pPr>
          </w:p>
        </w:tc>
      </w:tr>
      <w:tr w:rsidR="00DD4A4A" w14:paraId="1D4C1164" w14:textId="77777777">
        <w:trPr>
          <w:trHeight w:val="295"/>
        </w:trPr>
        <w:tc>
          <w:tcPr>
            <w:tcW w:w="3540" w:type="dxa"/>
            <w:tcBorders>
              <w:top w:val="nil"/>
              <w:left w:val="nil"/>
              <w:bottom w:val="nil"/>
              <w:right w:val="single" w:sz="8" w:space="0" w:color="FFFFFF"/>
            </w:tcBorders>
            <w:vAlign w:val="bottom"/>
          </w:tcPr>
          <w:p w14:paraId="3E49C07B" w14:textId="77777777" w:rsidR="00DD4A4A" w:rsidRDefault="00DD4A4A" w:rsidP="00DD4A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Barbados</w:t>
            </w:r>
          </w:p>
        </w:tc>
        <w:tc>
          <w:tcPr>
            <w:tcW w:w="1665"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2E6A1290" w14:textId="77777777" w:rsidR="00DD4A4A" w:rsidRDefault="00DD4A4A" w:rsidP="00DD4A4A">
            <w:pPr>
              <w:rPr>
                <w:rFonts w:ascii="Times New Roman" w:eastAsia="Times New Roman" w:hAnsi="Times New Roman" w:cs="Times New Roman"/>
                <w:color w:val="9C0006"/>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3656FD06" w14:textId="77777777" w:rsidR="00DD4A4A" w:rsidRDefault="00DD4A4A" w:rsidP="00DD4A4A">
            <w:pPr>
              <w:rPr>
                <w:rFonts w:ascii="Times New Roman" w:eastAsia="Times New Roman" w:hAnsi="Times New Roman" w:cs="Times New Roman"/>
                <w:color w:val="9C0006"/>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4235996F" w14:textId="77777777" w:rsidR="00DD4A4A" w:rsidRDefault="00DD4A4A" w:rsidP="00DD4A4A">
            <w:pPr>
              <w:rPr>
                <w:rFonts w:ascii="Times New Roman" w:eastAsia="Times New Roman" w:hAnsi="Times New Roman" w:cs="Times New Roman"/>
                <w:color w:val="006100"/>
                <w:sz w:val="20"/>
                <w:szCs w:val="20"/>
              </w:rPr>
            </w:pPr>
          </w:p>
        </w:tc>
      </w:tr>
      <w:tr w:rsidR="00DD4A4A" w14:paraId="072179C3" w14:textId="77777777">
        <w:trPr>
          <w:trHeight w:val="295"/>
        </w:trPr>
        <w:tc>
          <w:tcPr>
            <w:tcW w:w="3540" w:type="dxa"/>
            <w:tcBorders>
              <w:top w:val="nil"/>
              <w:left w:val="nil"/>
              <w:bottom w:val="nil"/>
              <w:right w:val="single" w:sz="8" w:space="0" w:color="FFFFFF"/>
            </w:tcBorders>
            <w:vAlign w:val="bottom"/>
          </w:tcPr>
          <w:p w14:paraId="0A43E98C" w14:textId="77777777" w:rsidR="00DD4A4A" w:rsidRDefault="00DD4A4A" w:rsidP="00DD4A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Grenada</w:t>
            </w:r>
          </w:p>
        </w:tc>
        <w:tc>
          <w:tcPr>
            <w:tcW w:w="1665"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6A634685" w14:textId="77777777" w:rsidR="00DD4A4A" w:rsidRDefault="00DD4A4A" w:rsidP="00DD4A4A">
            <w:pPr>
              <w:rPr>
                <w:rFonts w:ascii="Times New Roman" w:eastAsia="Times New Roman" w:hAnsi="Times New Roman" w:cs="Times New Roman"/>
                <w:color w:val="006100"/>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7D955206" w14:textId="77777777" w:rsidR="00DD4A4A" w:rsidRDefault="00DD4A4A" w:rsidP="00DD4A4A">
            <w:pPr>
              <w:rPr>
                <w:rFonts w:ascii="Times New Roman" w:eastAsia="Times New Roman" w:hAnsi="Times New Roman" w:cs="Times New Roman"/>
                <w:color w:val="006100"/>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6478BE18" w14:textId="77777777" w:rsidR="00DD4A4A" w:rsidRDefault="00DD4A4A" w:rsidP="00DD4A4A">
            <w:pPr>
              <w:rPr>
                <w:rFonts w:ascii="Times New Roman" w:eastAsia="Times New Roman" w:hAnsi="Times New Roman" w:cs="Times New Roman"/>
                <w:color w:val="006100"/>
                <w:sz w:val="20"/>
                <w:szCs w:val="20"/>
              </w:rPr>
            </w:pPr>
          </w:p>
        </w:tc>
      </w:tr>
      <w:tr w:rsidR="00DD4A4A" w14:paraId="5277C3E5" w14:textId="77777777">
        <w:trPr>
          <w:trHeight w:val="295"/>
        </w:trPr>
        <w:tc>
          <w:tcPr>
            <w:tcW w:w="3540" w:type="dxa"/>
            <w:tcBorders>
              <w:top w:val="nil"/>
              <w:left w:val="nil"/>
              <w:bottom w:val="nil"/>
              <w:right w:val="single" w:sz="8" w:space="0" w:color="FFFFFF"/>
            </w:tcBorders>
            <w:vAlign w:val="bottom"/>
          </w:tcPr>
          <w:p w14:paraId="2A48D58E" w14:textId="77777777" w:rsidR="00DD4A4A" w:rsidRDefault="00DD4A4A" w:rsidP="00DD4A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Trinidad and Tobago</w:t>
            </w:r>
          </w:p>
        </w:tc>
        <w:tc>
          <w:tcPr>
            <w:tcW w:w="1665"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47356667" w14:textId="77777777" w:rsidR="00DD4A4A" w:rsidRDefault="00DD4A4A" w:rsidP="00DD4A4A">
            <w:pPr>
              <w:rPr>
                <w:rFonts w:ascii="Times New Roman" w:eastAsia="Times New Roman" w:hAnsi="Times New Roman" w:cs="Times New Roman"/>
                <w:color w:val="9C0006"/>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66A651A3" w14:textId="77777777" w:rsidR="00DD4A4A" w:rsidRDefault="00DD4A4A" w:rsidP="00DD4A4A">
            <w:pPr>
              <w:rPr>
                <w:rFonts w:ascii="Times New Roman" w:eastAsia="Times New Roman" w:hAnsi="Times New Roman" w:cs="Times New Roman"/>
                <w:color w:val="9C0006"/>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1596BA5A" w14:textId="77777777" w:rsidR="00DD4A4A" w:rsidRDefault="00DD4A4A" w:rsidP="00DD4A4A">
            <w:pPr>
              <w:rPr>
                <w:rFonts w:ascii="Times New Roman" w:eastAsia="Times New Roman" w:hAnsi="Times New Roman" w:cs="Times New Roman"/>
                <w:color w:val="9C0006"/>
                <w:sz w:val="20"/>
                <w:szCs w:val="20"/>
              </w:rPr>
            </w:pPr>
          </w:p>
        </w:tc>
      </w:tr>
      <w:tr w:rsidR="00DD4A4A" w14:paraId="4FEB0A96" w14:textId="77777777">
        <w:trPr>
          <w:trHeight w:val="295"/>
        </w:trPr>
        <w:tc>
          <w:tcPr>
            <w:tcW w:w="3540" w:type="dxa"/>
            <w:tcBorders>
              <w:top w:val="nil"/>
              <w:left w:val="nil"/>
              <w:bottom w:val="nil"/>
              <w:right w:val="single" w:sz="8" w:space="0" w:color="FFFFFF"/>
            </w:tcBorders>
            <w:vAlign w:val="bottom"/>
          </w:tcPr>
          <w:p w14:paraId="57A300AE" w14:textId="77777777" w:rsidR="00DD4A4A" w:rsidRDefault="00DD4A4A" w:rsidP="00DD4A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Bonaire</w:t>
            </w:r>
          </w:p>
        </w:tc>
        <w:tc>
          <w:tcPr>
            <w:tcW w:w="1665"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235E00E8" w14:textId="77777777" w:rsidR="00DD4A4A" w:rsidRDefault="00DD4A4A" w:rsidP="00DD4A4A">
            <w:pPr>
              <w:rPr>
                <w:rFonts w:ascii="Times New Roman" w:eastAsia="Times New Roman" w:hAnsi="Times New Roman" w:cs="Times New Roman"/>
                <w:color w:val="9C0006"/>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68559B1F" w14:textId="77777777" w:rsidR="00DD4A4A" w:rsidRDefault="00DD4A4A" w:rsidP="00DD4A4A">
            <w:pPr>
              <w:rPr>
                <w:rFonts w:ascii="Times New Roman" w:eastAsia="Times New Roman" w:hAnsi="Times New Roman" w:cs="Times New Roman"/>
                <w:color w:val="9C0006"/>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372CE21C" w14:textId="77777777" w:rsidR="00DD4A4A" w:rsidRDefault="00DD4A4A" w:rsidP="00DD4A4A">
            <w:pPr>
              <w:rPr>
                <w:rFonts w:ascii="Times New Roman" w:eastAsia="Times New Roman" w:hAnsi="Times New Roman" w:cs="Times New Roman"/>
                <w:color w:val="006100"/>
                <w:sz w:val="20"/>
                <w:szCs w:val="20"/>
              </w:rPr>
            </w:pPr>
          </w:p>
        </w:tc>
      </w:tr>
      <w:tr w:rsidR="00DD4A4A" w14:paraId="20D471C5" w14:textId="77777777">
        <w:trPr>
          <w:trHeight w:val="295"/>
        </w:trPr>
        <w:tc>
          <w:tcPr>
            <w:tcW w:w="3540" w:type="dxa"/>
            <w:tcBorders>
              <w:top w:val="nil"/>
              <w:left w:val="nil"/>
              <w:bottom w:val="nil"/>
              <w:right w:val="single" w:sz="8" w:space="0" w:color="FFFFFF"/>
            </w:tcBorders>
            <w:vAlign w:val="bottom"/>
          </w:tcPr>
          <w:p w14:paraId="07020219" w14:textId="77777777" w:rsidR="00DD4A4A" w:rsidRDefault="00DD4A4A" w:rsidP="00DD4A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Curaçao</w:t>
            </w:r>
          </w:p>
        </w:tc>
        <w:tc>
          <w:tcPr>
            <w:tcW w:w="1665"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7317383E" w14:textId="77777777" w:rsidR="00DD4A4A" w:rsidRDefault="00DD4A4A" w:rsidP="00DD4A4A">
            <w:pPr>
              <w:rPr>
                <w:rFonts w:ascii="Times New Roman" w:eastAsia="Times New Roman" w:hAnsi="Times New Roman" w:cs="Times New Roman"/>
                <w:color w:val="9C0006"/>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5CD5A772" w14:textId="77777777" w:rsidR="00DD4A4A" w:rsidRDefault="00DD4A4A" w:rsidP="00DD4A4A">
            <w:pPr>
              <w:rPr>
                <w:rFonts w:ascii="Times New Roman" w:eastAsia="Times New Roman" w:hAnsi="Times New Roman" w:cs="Times New Roman"/>
                <w:color w:val="9C0006"/>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C6EFCE"/>
            <w:vAlign w:val="bottom"/>
          </w:tcPr>
          <w:p w14:paraId="0B85A33F" w14:textId="77777777" w:rsidR="00DD4A4A" w:rsidRDefault="00DD4A4A" w:rsidP="00DD4A4A">
            <w:pPr>
              <w:rPr>
                <w:rFonts w:ascii="Times New Roman" w:eastAsia="Times New Roman" w:hAnsi="Times New Roman" w:cs="Times New Roman"/>
                <w:color w:val="006100"/>
                <w:sz w:val="20"/>
                <w:szCs w:val="20"/>
              </w:rPr>
            </w:pPr>
          </w:p>
        </w:tc>
      </w:tr>
      <w:tr w:rsidR="00DD4A4A" w14:paraId="7AB2FB20" w14:textId="77777777">
        <w:trPr>
          <w:trHeight w:val="270"/>
        </w:trPr>
        <w:tc>
          <w:tcPr>
            <w:tcW w:w="3540" w:type="dxa"/>
            <w:tcBorders>
              <w:top w:val="nil"/>
              <w:left w:val="nil"/>
              <w:bottom w:val="nil"/>
              <w:right w:val="single" w:sz="8" w:space="0" w:color="FFFFFF"/>
            </w:tcBorders>
            <w:vAlign w:val="bottom"/>
          </w:tcPr>
          <w:p w14:paraId="111D49CB" w14:textId="77777777" w:rsidR="00DD4A4A" w:rsidRDefault="00DD4A4A" w:rsidP="00DD4A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Aruba</w:t>
            </w:r>
          </w:p>
        </w:tc>
        <w:tc>
          <w:tcPr>
            <w:tcW w:w="1665"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2BA49F34" w14:textId="77777777" w:rsidR="00DD4A4A" w:rsidRDefault="00DD4A4A" w:rsidP="00DD4A4A">
            <w:pPr>
              <w:rPr>
                <w:rFonts w:ascii="Times New Roman" w:eastAsia="Times New Roman" w:hAnsi="Times New Roman" w:cs="Times New Roman"/>
                <w:color w:val="9C0006"/>
                <w:sz w:val="20"/>
                <w:szCs w:val="20"/>
              </w:rPr>
            </w:pPr>
          </w:p>
        </w:tc>
        <w:tc>
          <w:tcPr>
            <w:tcW w:w="168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657C590B" w14:textId="77777777" w:rsidR="00DD4A4A" w:rsidRDefault="00DD4A4A" w:rsidP="00DD4A4A">
            <w:pPr>
              <w:rPr>
                <w:rFonts w:ascii="Times New Roman" w:eastAsia="Times New Roman" w:hAnsi="Times New Roman" w:cs="Times New Roman"/>
                <w:color w:val="9C0006"/>
                <w:sz w:val="20"/>
                <w:szCs w:val="20"/>
              </w:rPr>
            </w:pPr>
          </w:p>
        </w:tc>
        <w:tc>
          <w:tcPr>
            <w:tcW w:w="1740" w:type="dxa"/>
            <w:tcBorders>
              <w:top w:val="single" w:sz="8" w:space="0" w:color="FFFFFF"/>
              <w:left w:val="single" w:sz="8" w:space="0" w:color="FFFFFF"/>
              <w:bottom w:val="single" w:sz="8" w:space="0" w:color="FFFFFF"/>
              <w:right w:val="single" w:sz="8" w:space="0" w:color="FFFFFF"/>
            </w:tcBorders>
            <w:shd w:val="clear" w:color="auto" w:fill="EAD1DC"/>
            <w:vAlign w:val="bottom"/>
          </w:tcPr>
          <w:p w14:paraId="6E70DBF3" w14:textId="77777777" w:rsidR="00DD4A4A" w:rsidRDefault="00DD4A4A" w:rsidP="00DD4A4A">
            <w:pPr>
              <w:rPr>
                <w:rFonts w:ascii="Times New Roman" w:eastAsia="Times New Roman" w:hAnsi="Times New Roman" w:cs="Times New Roman"/>
                <w:color w:val="9C0006"/>
                <w:sz w:val="20"/>
                <w:szCs w:val="20"/>
              </w:rPr>
            </w:pPr>
          </w:p>
        </w:tc>
      </w:tr>
    </w:tbl>
    <w:p w14:paraId="3F58F296" w14:textId="77777777" w:rsidR="00F21C37" w:rsidRDefault="00F21C37">
      <w:pPr>
        <w:spacing w:line="360" w:lineRule="auto"/>
        <w:ind w:firstLine="720"/>
        <w:jc w:val="both"/>
        <w:rPr>
          <w:rFonts w:ascii="Times New Roman" w:eastAsia="Times New Roman" w:hAnsi="Times New Roman" w:cs="Times New Roman"/>
          <w:sz w:val="24"/>
          <w:szCs w:val="24"/>
        </w:rPr>
      </w:pPr>
    </w:p>
    <w:p w14:paraId="525F36FD" w14:textId="77777777" w:rsidR="00F21C37" w:rsidRDefault="00F21C37">
      <w:pPr>
        <w:spacing w:line="360" w:lineRule="auto"/>
        <w:ind w:firstLine="720"/>
        <w:jc w:val="both"/>
        <w:rPr>
          <w:rFonts w:ascii="Times New Roman" w:eastAsia="Times New Roman" w:hAnsi="Times New Roman" w:cs="Times New Roman"/>
          <w:sz w:val="24"/>
          <w:szCs w:val="24"/>
        </w:rPr>
      </w:pPr>
    </w:p>
    <w:p w14:paraId="29CD613A" w14:textId="77777777" w:rsidR="00F21C37" w:rsidRDefault="00875D4A">
      <w:pPr>
        <w:numPr>
          <w:ilvl w:val="0"/>
          <w:numId w:val="2"/>
        </w:numPr>
        <w:pBdr>
          <w:top w:val="nil"/>
          <w:left w:val="nil"/>
          <w:bottom w:val="nil"/>
          <w:right w:val="nil"/>
          <w:between w:val="nil"/>
        </w:pBdr>
        <w:spacing w:line="360" w:lineRule="auto"/>
        <w:jc w:val="both"/>
        <w:rPr>
          <w:b/>
          <w:color w:val="000000"/>
          <w:sz w:val="24"/>
          <w:szCs w:val="24"/>
        </w:rPr>
      </w:pPr>
      <w:r>
        <w:rPr>
          <w:rFonts w:ascii="Times New Roman" w:eastAsia="Times New Roman" w:hAnsi="Times New Roman" w:cs="Times New Roman"/>
          <w:b/>
          <w:color w:val="000000"/>
          <w:sz w:val="24"/>
          <w:szCs w:val="24"/>
        </w:rPr>
        <w:t>OTEC, SWAC and desalination</w:t>
      </w:r>
    </w:p>
    <w:p w14:paraId="4717B554" w14:textId="3D638E18"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concept of OTEC has been around for over a century, with prototype plants built during the 20</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century using both open-cycle (OC-OTEC) and closed-cycle (CC-OTEC) technologies. A thorough review of OTEC is that of Vega, together with his more recent update (Vega </w:t>
      </w:r>
      <w:r w:rsidR="004D178D">
        <w:rPr>
          <w:rFonts w:ascii="Times New Roman" w:eastAsia="Times New Roman" w:hAnsi="Times New Roman" w:cs="Times New Roman"/>
          <w:sz w:val="24"/>
          <w:szCs w:val="24"/>
        </w:rPr>
        <w:t xml:space="preserve">2010, </w:t>
      </w:r>
      <w:r>
        <w:rPr>
          <w:rFonts w:ascii="Times New Roman" w:eastAsia="Times New Roman" w:hAnsi="Times New Roman" w:cs="Times New Roman"/>
          <w:sz w:val="24"/>
          <w:szCs w:val="24"/>
        </w:rPr>
        <w:t>1992). However, more recently there have been a number of studies looking at different thermodynamic cycles and other detailed parameterizations of OTEC technologies (</w:t>
      </w:r>
      <w:proofErr w:type="spellStart"/>
      <w:r>
        <w:rPr>
          <w:rFonts w:ascii="Times New Roman" w:eastAsia="Times New Roman" w:hAnsi="Times New Roman" w:cs="Times New Roman"/>
          <w:sz w:val="24"/>
          <w:szCs w:val="24"/>
        </w:rPr>
        <w:t>Bernardoni</w:t>
      </w:r>
      <w:proofErr w:type="spellEnd"/>
      <w:r>
        <w:rPr>
          <w:rFonts w:ascii="Times New Roman" w:eastAsia="Times New Roman" w:hAnsi="Times New Roman" w:cs="Times New Roman"/>
          <w:sz w:val="24"/>
          <w:szCs w:val="24"/>
        </w:rPr>
        <w:t xml:space="preserve">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Wang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2018; Ikegami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2018; Park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Kim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2016; </w:t>
      </w:r>
      <w:proofErr w:type="spellStart"/>
      <w:r>
        <w:rPr>
          <w:rFonts w:ascii="Times New Roman" w:eastAsia="Times New Roman" w:hAnsi="Times New Roman" w:cs="Times New Roman"/>
          <w:sz w:val="24"/>
          <w:szCs w:val="24"/>
        </w:rPr>
        <w:t>Mutair</w:t>
      </w:r>
      <w:proofErr w:type="spellEnd"/>
      <w:r>
        <w:rPr>
          <w:rFonts w:ascii="Times New Roman" w:eastAsia="Times New Roman" w:hAnsi="Times New Roman" w:cs="Times New Roman"/>
          <w:sz w:val="24"/>
          <w:szCs w:val="24"/>
        </w:rPr>
        <w:t xml:space="preserve"> &amp; Ikegami, 2014).</w:t>
      </w:r>
    </w:p>
    <w:p w14:paraId="73942763" w14:textId="77777777"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three main strands of literature concerning OTEC and the related technologies. A series of papers has done initial mapping of global, and some regional, potentials based on sea-surface temperatures (Lennard, 1995; </w:t>
      </w:r>
      <w:proofErr w:type="spellStart"/>
      <w:r>
        <w:rPr>
          <w:rFonts w:ascii="Times New Roman" w:eastAsia="Times New Roman" w:hAnsi="Times New Roman" w:cs="Times New Roman"/>
          <w:sz w:val="24"/>
          <w:szCs w:val="24"/>
        </w:rPr>
        <w:t>Nihous</w:t>
      </w:r>
      <w:proofErr w:type="spellEnd"/>
      <w:r>
        <w:rPr>
          <w:rFonts w:ascii="Times New Roman" w:eastAsia="Times New Roman" w:hAnsi="Times New Roman" w:cs="Times New Roman"/>
          <w:sz w:val="24"/>
          <w:szCs w:val="24"/>
        </w:rPr>
        <w:t xml:space="preserve">, 2007; </w:t>
      </w:r>
      <w:proofErr w:type="spellStart"/>
      <w:r>
        <w:rPr>
          <w:rFonts w:ascii="Times New Roman" w:eastAsia="Times New Roman" w:hAnsi="Times New Roman" w:cs="Times New Roman"/>
          <w:sz w:val="24"/>
          <w:szCs w:val="24"/>
        </w:rPr>
        <w:t>Ǵrard</w:t>
      </w:r>
      <w:proofErr w:type="spellEnd"/>
      <w:r>
        <w:rPr>
          <w:rFonts w:ascii="Times New Roman" w:eastAsia="Times New Roman" w:hAnsi="Times New Roman" w:cs="Times New Roman"/>
          <w:sz w:val="24"/>
          <w:szCs w:val="24"/>
        </w:rPr>
        <w:t xml:space="preserve"> C. </w:t>
      </w:r>
      <w:proofErr w:type="spellStart"/>
      <w:r>
        <w:rPr>
          <w:rFonts w:ascii="Times New Roman" w:eastAsia="Times New Roman" w:hAnsi="Times New Roman" w:cs="Times New Roman"/>
          <w:sz w:val="24"/>
          <w:szCs w:val="24"/>
        </w:rPr>
        <w:t>Nihous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2010). In addition, whether for OTEC, SWAC or desalination work, analyses of bathymetry have been undertaken to a somewhat lesser degree (CAF - Latin America Development Bank, 2015). </w:t>
      </w:r>
    </w:p>
    <w:p w14:paraId="79C2BCCD" w14:textId="5684DE28" w:rsidR="00F21C37" w:rsidRDefault="00875D4A" w:rsidP="001A5AE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and larger area of research is focused on the thermodynamic efficiency and optimization of technological system components for OTEC, usually with much less or no attention given to the geographical location of the potential systems (</w:t>
      </w:r>
      <w:proofErr w:type="spellStart"/>
      <w:r>
        <w:rPr>
          <w:rFonts w:ascii="Times New Roman" w:eastAsia="Times New Roman" w:hAnsi="Times New Roman" w:cs="Times New Roman"/>
          <w:sz w:val="24"/>
          <w:szCs w:val="24"/>
        </w:rPr>
        <w:t>Bernardoni</w:t>
      </w:r>
      <w:proofErr w:type="spellEnd"/>
      <w:r>
        <w:rPr>
          <w:rFonts w:ascii="Times New Roman" w:eastAsia="Times New Roman" w:hAnsi="Times New Roman" w:cs="Times New Roman"/>
          <w:sz w:val="24"/>
          <w:szCs w:val="24"/>
        </w:rPr>
        <w:t xml:space="preserve">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Wang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2018; Park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Kim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2016). OTEC takes advantage of the temperature difference between warm surface ocean water and constant temperature deep ocean water; typically the difference is ~20°C for useful energy harvesting</w:t>
      </w:r>
      <w:r w:rsidR="001A5AE6">
        <w:rPr>
          <w:rFonts w:ascii="Times New Roman" w:eastAsia="Times New Roman" w:hAnsi="Times New Roman" w:cs="Times New Roman"/>
          <w:sz w:val="24"/>
          <w:szCs w:val="24"/>
        </w:rPr>
        <w:t xml:space="preserve"> (DiChristina, 1995)</w:t>
      </w:r>
      <w:r>
        <w:rPr>
          <w:rFonts w:ascii="Times New Roman" w:eastAsia="Times New Roman" w:hAnsi="Times New Roman" w:cs="Times New Roman"/>
          <w:sz w:val="24"/>
          <w:szCs w:val="24"/>
        </w:rPr>
        <w:t>. With this temperature difference it is possible to drive an engine thermodynamic cycle; whereas typically the goal is to have as large a temperature difference as possible between the hot and cold reservoirs in a thermodynamic cycle to increase efficiency, the approach of OTEC is to take advantage of effectively infinite hot and cold reservoirs with a small temperature difference. OTEC thermodynamic efficiency is low in comparison with other renewable energy systems, but the resource base is theoretically inexhaustible given the persistent thermal gradients. At depths of approximately 1</w:t>
      </w:r>
      <w:r w:rsidR="001A5AE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000 m, ocean temperatures are nearly uniformly at ~4°C. For a temperature difference of 20°C and constant year-round availability, low-latitude regions are most promising, with surface water temperatures of 25°C or more. The opportunities may be further enhanced, albeit unknown in terms of efficiency, given rising sea surface temperatures (SST) in the Caribbean basin due to increased atmospheric forcings as anthropogenic global warming continues to reshape global </w:t>
      </w:r>
      <w:proofErr w:type="spellStart"/>
      <w:r>
        <w:rPr>
          <w:rFonts w:ascii="Times New Roman" w:eastAsia="Times New Roman" w:hAnsi="Times New Roman" w:cs="Times New Roman"/>
          <w:sz w:val="24"/>
          <w:szCs w:val="24"/>
        </w:rPr>
        <w:t>climatologies</w:t>
      </w:r>
      <w:proofErr w:type="spellEnd"/>
      <w:r>
        <w:rPr>
          <w:rFonts w:ascii="Times New Roman" w:eastAsia="Times New Roman" w:hAnsi="Times New Roman" w:cs="Times New Roman"/>
          <w:sz w:val="24"/>
          <w:szCs w:val="24"/>
        </w:rPr>
        <w:t>.</w:t>
      </w:r>
      <w:r>
        <w:rPr>
          <w:noProof/>
        </w:rPr>
        <mc:AlternateContent>
          <mc:Choice Requires="wps">
            <w:drawing>
              <wp:anchor distT="0" distB="0" distL="114300" distR="114300" simplePos="0" relativeHeight="251658240" behindDoc="0" locked="0" layoutInCell="1" hidden="0" allowOverlap="1" wp14:anchorId="3644D5CF" wp14:editId="09CB4A15">
                <wp:simplePos x="0" y="0"/>
                <wp:positionH relativeFrom="column">
                  <wp:posOffset>1</wp:posOffset>
                </wp:positionH>
                <wp:positionV relativeFrom="paragraph">
                  <wp:posOffset>2476500</wp:posOffset>
                </wp:positionV>
                <wp:extent cx="5759450" cy="12700"/>
                <wp:effectExtent l="0" t="0" r="0" b="0"/>
                <wp:wrapTopAndBottom distT="0" distB="0"/>
                <wp:docPr id="2" name="Rectangle 2"/>
                <wp:cNvGraphicFramePr/>
                <a:graphic xmlns:a="http://schemas.openxmlformats.org/drawingml/2006/main">
                  <a:graphicData uri="http://schemas.microsoft.com/office/word/2010/wordprocessingShape">
                    <wps:wsp>
                      <wps:cNvSpPr/>
                      <wps:spPr>
                        <a:xfrm>
                          <a:off x="2466275" y="3779683"/>
                          <a:ext cx="5759450" cy="635"/>
                        </a:xfrm>
                        <a:prstGeom prst="rect">
                          <a:avLst/>
                        </a:prstGeom>
                        <a:solidFill>
                          <a:srgbClr val="FFFFFF"/>
                        </a:solidFill>
                        <a:ln>
                          <a:noFill/>
                        </a:ln>
                      </wps:spPr>
                      <wps:txbx>
                        <w:txbxContent>
                          <w:p w14:paraId="5F2B8B67" w14:textId="77777777" w:rsidR="00FB6B72" w:rsidRDefault="00FB6B72">
                            <w:pPr>
                              <w:spacing w:after="200" w:line="240" w:lineRule="auto"/>
                              <w:textDirection w:val="btLr"/>
                            </w:pPr>
                            <w:r>
                              <w:rPr>
                                <w:rFonts w:ascii="Arial" w:eastAsia="Arial" w:hAnsi="Arial" w:cs="Arial"/>
                                <w:i/>
                                <w:color w:val="44546A"/>
                                <w:sz w:val="18"/>
                              </w:rPr>
                              <w:t xml:space="preserve">Figure  - Schematic diagrams of closed-cycle OTEC (CC-OTEC) and open-cycle OTEC (OC-OTEC) systems (Images courtesy of Wikimedia Commons:  </w:t>
                            </w:r>
                            <w:r>
                              <w:rPr>
                                <w:rFonts w:ascii="Times New Roman" w:eastAsia="Times New Roman" w:hAnsi="Times New Roman" w:cs="Times New Roman"/>
                                <w:color w:val="0563C1"/>
                                <w:sz w:val="18"/>
                                <w:u w:val="single"/>
                              </w:rPr>
                              <w:t>https://commons.wikimedia.org/wiki/File:Otec_Open_Diagram_in_English.JPG https://commons.wikimedia.org/wiki/File:Otec_Closed_Diagram_in_English.JPG</w:t>
                            </w:r>
                          </w:p>
                        </w:txbxContent>
                      </wps:txbx>
                      <wps:bodyPr spcFirstLastPara="1" wrap="square" lIns="0" tIns="0" rIns="0" bIns="0" anchor="t" anchorCtr="0">
                        <a:noAutofit/>
                      </wps:bodyPr>
                    </wps:wsp>
                  </a:graphicData>
                </a:graphic>
              </wp:anchor>
            </w:drawing>
          </mc:Choice>
          <mc:Fallback>
            <w:pict>
              <v:rect w14:anchorId="3644D5CF" id="Rectangle 2" o:spid="_x0000_s1026" style="position:absolute;left:0;text-align:left;margin-left:0;margin-top:195pt;width:453.5pt;height: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" stroked="f">
                <v:textbox inset="0,0,0,0">
                  <w:txbxContent>
                    <w:p w14:paraId="5F2B8B67" w14:textId="77777777" w:rsidR="00FB6B72" w:rsidRDefault="00FB6B72">
                      <w:pPr>
                        <w:spacing w:after="200" w:line="240" w:lineRule="auto"/>
                        <w:textDirection w:val="btLr"/>
                      </w:pPr>
                      <w:r>
                        <w:rPr>
                          <w:rFonts w:ascii="Arial" w:eastAsia="Arial" w:hAnsi="Arial" w:cs="Arial"/>
                          <w:i/>
                          <w:color w:val="44546A"/>
                          <w:sz w:val="18"/>
                        </w:rPr>
                        <w:t xml:space="preserve">Figure  - Schematic diagrams of closed-cycle OTEC (CC-OTEC) and open-cycle OTEC (OC-OTEC) systems (Images courtesy of Wikimedia Commons:  </w:t>
                      </w:r>
                      <w:r>
                        <w:rPr>
                          <w:rFonts w:ascii="Times New Roman" w:eastAsia="Times New Roman" w:hAnsi="Times New Roman" w:cs="Times New Roman"/>
                          <w:color w:val="0563C1"/>
                          <w:sz w:val="18"/>
                          <w:u w:val="single"/>
                        </w:rPr>
                        <w:t>https://commons.wikimedia.org/wiki/File:Otec_Open_Diagram_in_English.JPG https://commons.wikimedia.org/wiki/File:Otec_Closed_Diagram_in_English.JPG</w:t>
                      </w:r>
                    </w:p>
                  </w:txbxContent>
                </v:textbox>
                <w10:wrap type="topAndBottom"/>
              </v:rect>
            </w:pict>
          </mc:Fallback>
        </mc:AlternateContent>
      </w:r>
    </w:p>
    <w:p w14:paraId="3ED207E6" w14:textId="77777777" w:rsidR="00F21C37" w:rsidRDefault="00875D4A">
      <w:pPr>
        <w:spacing w:line="360" w:lineRule="auto"/>
        <w:jc w:val="center"/>
        <w:rPr>
          <w:rFonts w:ascii="Times New Roman" w:eastAsia="Times New Roman" w:hAnsi="Times New Roman" w:cs="Times New Roman"/>
          <w:sz w:val="24"/>
          <w:szCs w:val="24"/>
        </w:rPr>
      </w:pPr>
      <w:commentRangeStart w:id="0"/>
      <w:commentRangeStart w:id="1"/>
      <w:commentRangeStart w:id="2"/>
      <w:r>
        <w:rPr>
          <w:rFonts w:ascii="Times New Roman" w:eastAsia="Times New Roman" w:hAnsi="Times New Roman" w:cs="Times New Roman"/>
          <w:noProof/>
          <w:sz w:val="24"/>
          <w:szCs w:val="24"/>
        </w:rPr>
        <w:lastRenderedPageBreak/>
        <w:drawing>
          <wp:inline distT="114300" distB="114300" distL="114300" distR="114300" wp14:anchorId="56E5BFF9" wp14:editId="328548B3">
            <wp:extent cx="5731200" cy="3408924"/>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5731200" cy="3408924"/>
                    </a:xfrm>
                    <a:prstGeom prst="rect">
                      <a:avLst/>
                    </a:prstGeom>
                    <a:ln/>
                  </pic:spPr>
                </pic:pic>
              </a:graphicData>
            </a:graphic>
          </wp:inline>
        </w:drawing>
      </w:r>
      <w:commentRangeEnd w:id="0"/>
      <w:commentRangeEnd w:id="1"/>
      <w:r w:rsidR="001A5AE6">
        <w:rPr>
          <w:rStyle w:val="CommentReference"/>
        </w:rPr>
        <w:commentReference w:id="0"/>
      </w:r>
      <w:commentRangeEnd w:id="2"/>
      <w:r w:rsidR="0099139E">
        <w:rPr>
          <w:rStyle w:val="CommentReference"/>
        </w:rPr>
        <w:commentReference w:id="2"/>
      </w:r>
      <w:r w:rsidR="001855DE">
        <w:rPr>
          <w:rStyle w:val="CommentReference"/>
        </w:rPr>
        <w:commentReference w:id="1"/>
      </w:r>
    </w:p>
    <w:p w14:paraId="1A85CD1C" w14:textId="46556009" w:rsidR="00F21C37" w:rsidRDefault="00875D4A">
      <w:pPr>
        <w:spacing w:after="200"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3 - Schematic of a</w:t>
      </w:r>
      <w:r w:rsidR="001A5AE6">
        <w:rPr>
          <w:rFonts w:ascii="Times New Roman" w:eastAsia="Times New Roman" w:hAnsi="Times New Roman" w:cs="Times New Roman"/>
          <w:i/>
          <w:sz w:val="20"/>
          <w:szCs w:val="20"/>
        </w:rPr>
        <w:t>n onshore</w:t>
      </w:r>
      <w:r>
        <w:rPr>
          <w:rFonts w:ascii="Times New Roman" w:eastAsia="Times New Roman" w:hAnsi="Times New Roman" w:cs="Times New Roman"/>
          <w:i/>
          <w:sz w:val="20"/>
          <w:szCs w:val="20"/>
        </w:rPr>
        <w:t xml:space="preserve"> closed-cycle OTEC system</w:t>
      </w:r>
      <w:r w:rsidR="001A5AE6">
        <w:rPr>
          <w:rFonts w:ascii="Times New Roman" w:eastAsia="Times New Roman" w:hAnsi="Times New Roman" w:cs="Times New Roman"/>
          <w:i/>
          <w:sz w:val="20"/>
          <w:szCs w:val="20"/>
        </w:rPr>
        <w:t xml:space="preserve"> based on the Makai OTEC plant in Hawaii</w:t>
      </w:r>
      <w:r>
        <w:rPr>
          <w:rFonts w:ascii="Times New Roman" w:eastAsia="Times New Roman" w:hAnsi="Times New Roman" w:cs="Times New Roman"/>
          <w:i/>
          <w:sz w:val="20"/>
          <w:szCs w:val="20"/>
        </w:rPr>
        <w:t xml:space="preserve"> (Adapted from </w:t>
      </w:r>
      <w:r w:rsidR="001A5AE6">
        <w:rPr>
          <w:rFonts w:ascii="Times New Roman" w:eastAsia="Times New Roman" w:hAnsi="Times New Roman" w:cs="Times New Roman"/>
          <w:i/>
          <w:sz w:val="20"/>
          <w:szCs w:val="20"/>
        </w:rPr>
        <w:t>Makai Ocean Engineering</w:t>
      </w:r>
      <w:r>
        <w:rPr>
          <w:rFonts w:ascii="Times New Roman" w:eastAsia="Times New Roman" w:hAnsi="Times New Roman" w:cs="Times New Roman"/>
          <w:i/>
          <w:sz w:val="20"/>
          <w:szCs w:val="20"/>
        </w:rPr>
        <w:t>).</w:t>
      </w:r>
    </w:p>
    <w:p w14:paraId="1A1A7AC0" w14:textId="77777777" w:rsidR="00F21C37" w:rsidRDefault="00F21C37">
      <w:pPr>
        <w:spacing w:line="360" w:lineRule="auto"/>
        <w:ind w:firstLine="720"/>
        <w:jc w:val="both"/>
        <w:rPr>
          <w:rFonts w:ascii="Times New Roman" w:eastAsia="Times New Roman" w:hAnsi="Times New Roman" w:cs="Times New Roman"/>
          <w:sz w:val="24"/>
          <w:szCs w:val="24"/>
        </w:rPr>
      </w:pPr>
    </w:p>
    <w:p w14:paraId="04E3C77C" w14:textId="08CAEDA3"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3 shows a schematic version of a</w:t>
      </w:r>
      <w:r w:rsidR="001A5AE6">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w:t>
      </w:r>
      <w:r w:rsidR="001A5AE6">
        <w:rPr>
          <w:rFonts w:ascii="Times New Roman" w:eastAsia="Times New Roman" w:hAnsi="Times New Roman" w:cs="Times New Roman"/>
          <w:sz w:val="24"/>
          <w:szCs w:val="24"/>
        </w:rPr>
        <w:t xml:space="preserve">onshore </w:t>
      </w:r>
      <w:r>
        <w:rPr>
          <w:rFonts w:ascii="Times New Roman" w:eastAsia="Times New Roman" w:hAnsi="Times New Roman" w:cs="Times New Roman"/>
          <w:sz w:val="24"/>
          <w:szCs w:val="24"/>
        </w:rPr>
        <w:t>OTEC closed-cycle system. This system uses a high vapor pressure working fluid together with heat exchangers where the warm surface ocean water vaporizes the fluid, which then drives a turbine and a generator. The fluid condenses when coming in contact with the cold reservoir, water coming from the deep ocean. There is a considerable body of literature looking at different thermodynamics cycles to optimize OTEC output (</w:t>
      </w:r>
      <w:proofErr w:type="spellStart"/>
      <w:r>
        <w:rPr>
          <w:rFonts w:ascii="Times New Roman" w:eastAsia="Times New Roman" w:hAnsi="Times New Roman" w:cs="Times New Roman"/>
          <w:sz w:val="24"/>
          <w:szCs w:val="24"/>
        </w:rPr>
        <w:t>Bernardoni</w:t>
      </w:r>
      <w:proofErr w:type="spellEnd"/>
      <w:r>
        <w:rPr>
          <w:rFonts w:ascii="Times New Roman" w:eastAsia="Times New Roman" w:hAnsi="Times New Roman" w:cs="Times New Roman"/>
          <w:sz w:val="24"/>
          <w:szCs w:val="24"/>
        </w:rPr>
        <w:t xml:space="preserve">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Chen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Ikegami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2018; Yeh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2005). OC-OTEC, however, takes warm surface water and draws it into a </w:t>
      </w:r>
      <w:r w:rsidR="001A5AE6">
        <w:rPr>
          <w:rFonts w:ascii="Times New Roman" w:eastAsia="Times New Roman" w:hAnsi="Times New Roman" w:cs="Times New Roman"/>
          <w:sz w:val="24"/>
          <w:szCs w:val="24"/>
        </w:rPr>
        <w:t>low-pressure</w:t>
      </w:r>
      <w:r>
        <w:rPr>
          <w:rFonts w:ascii="Times New Roman" w:eastAsia="Times New Roman" w:hAnsi="Times New Roman" w:cs="Times New Roman"/>
          <w:sz w:val="24"/>
          <w:szCs w:val="24"/>
        </w:rPr>
        <w:t xml:space="preserve"> chamber in which it is flash evaporated (boiled) which drives a </w:t>
      </w:r>
      <w:r w:rsidR="001A5AE6">
        <w:rPr>
          <w:rFonts w:ascii="Times New Roman" w:eastAsia="Times New Roman" w:hAnsi="Times New Roman" w:cs="Times New Roman"/>
          <w:sz w:val="24"/>
          <w:szCs w:val="24"/>
        </w:rPr>
        <w:t>low-pressure</w:t>
      </w:r>
      <w:r>
        <w:rPr>
          <w:rFonts w:ascii="Times New Roman" w:eastAsia="Times New Roman" w:hAnsi="Times New Roman" w:cs="Times New Roman"/>
          <w:sz w:val="24"/>
          <w:szCs w:val="24"/>
        </w:rPr>
        <w:t xml:space="preserve"> turbine and subsequently the generator. Here, the condensed water resulting from heat-exchanger contact with the colder, deep-ocean water, is also desalinated in the process, a co-benefit of this process cycle (Kim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2016; </w:t>
      </w:r>
      <w:proofErr w:type="spellStart"/>
      <w:r>
        <w:rPr>
          <w:rFonts w:ascii="Times New Roman" w:eastAsia="Times New Roman" w:hAnsi="Times New Roman" w:cs="Times New Roman"/>
          <w:sz w:val="24"/>
          <w:szCs w:val="24"/>
        </w:rPr>
        <w:t>Mutair</w:t>
      </w:r>
      <w:proofErr w:type="spellEnd"/>
      <w:r>
        <w:rPr>
          <w:rFonts w:ascii="Times New Roman" w:eastAsia="Times New Roman" w:hAnsi="Times New Roman" w:cs="Times New Roman"/>
          <w:sz w:val="24"/>
          <w:szCs w:val="24"/>
        </w:rPr>
        <w:t xml:space="preserve"> &amp; Ikegami, 2014).</w:t>
      </w:r>
    </w:p>
    <w:p w14:paraId="31688836" w14:textId="06AB21BA" w:rsidR="00F21C37" w:rsidRDefault="00875D4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For both processes there is potential for using the circulating cold water for SWAC, essentially a low-carbon and low-cost replacement for chiller-based cooling. However, in all of these technologies two of the most critical and expensive components are the heat exchangers and the necessary piping. Having both warm and </w:t>
      </w:r>
      <w:r w:rsidR="001A5AE6">
        <w:rPr>
          <w:rFonts w:ascii="Times New Roman" w:eastAsia="Times New Roman" w:hAnsi="Times New Roman" w:cs="Times New Roman"/>
          <w:sz w:val="24"/>
          <w:szCs w:val="24"/>
        </w:rPr>
        <w:t>cold-water</w:t>
      </w:r>
      <w:r>
        <w:rPr>
          <w:rFonts w:ascii="Times New Roman" w:eastAsia="Times New Roman" w:hAnsi="Times New Roman" w:cs="Times New Roman"/>
          <w:sz w:val="24"/>
          <w:szCs w:val="24"/>
        </w:rPr>
        <w:t xml:space="preserve"> reservoirs near the </w:t>
      </w:r>
      <w:r>
        <w:rPr>
          <w:rFonts w:ascii="Times New Roman" w:eastAsia="Times New Roman" w:hAnsi="Times New Roman" w:cs="Times New Roman"/>
          <w:sz w:val="24"/>
          <w:szCs w:val="24"/>
        </w:rPr>
        <w:lastRenderedPageBreak/>
        <w:t>generation facility and for SWAC, near-demand for cooling, becomes one of the most important criteria for site selection (CAF - Latin America Development Bank, 2015)</w:t>
      </w:r>
    </w:p>
    <w:p w14:paraId="123E40E2" w14:textId="0B53E02A"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third area of research, usually in conjunction with one of the first two is to analyze the economic feasibility, or at least, the system costs of OTEC, desalination, and accompanying SWAC outputs. Section 5 explores these aspects in</w:t>
      </w:r>
      <w:r>
        <w:t xml:space="preserve"> </w:t>
      </w:r>
      <w:r>
        <w:rPr>
          <w:rFonts w:ascii="Times New Roman" w:eastAsia="Times New Roman" w:hAnsi="Times New Roman" w:cs="Times New Roman"/>
          <w:sz w:val="24"/>
          <w:szCs w:val="24"/>
        </w:rPr>
        <w:t>more detail, highlighting the main economic considerations where emphasis is placed on the economics of both OC-</w:t>
      </w:r>
      <w:r>
        <w:t xml:space="preserve"> </w:t>
      </w:r>
      <w:r>
        <w:rPr>
          <w:rFonts w:ascii="Times New Roman" w:eastAsia="Times New Roman" w:hAnsi="Times New Roman" w:cs="Times New Roman"/>
          <w:sz w:val="24"/>
          <w:szCs w:val="24"/>
        </w:rPr>
        <w:t>and CC-OTEC, showing that costs decrease when moving to the CC-OTEC technology due in part to the overall larger size (&gt;10 MW) of these systems compared to smaller OC-OTEC plants (</w:t>
      </w:r>
      <w:proofErr w:type="spellStart"/>
      <w:r>
        <w:rPr>
          <w:rFonts w:ascii="Times New Roman" w:eastAsia="Times New Roman" w:hAnsi="Times New Roman" w:cs="Times New Roman"/>
          <w:sz w:val="24"/>
          <w:szCs w:val="24"/>
        </w:rPr>
        <w:t>Bernardoni</w:t>
      </w:r>
      <w:proofErr w:type="spellEnd"/>
      <w:r>
        <w:rPr>
          <w:rFonts w:ascii="Times New Roman" w:eastAsia="Times New Roman" w:hAnsi="Times New Roman" w:cs="Times New Roman"/>
          <w:sz w:val="24"/>
          <w:szCs w:val="24"/>
        </w:rPr>
        <w:t xml:space="preserve">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w:t>
      </w:r>
      <w:r w:rsidR="004D178D">
        <w:rPr>
          <w:rFonts w:ascii="Times New Roman" w:eastAsia="Times New Roman" w:hAnsi="Times New Roman" w:cs="Times New Roman"/>
          <w:sz w:val="24"/>
          <w:szCs w:val="24"/>
        </w:rPr>
        <w:t xml:space="preserve">Hunt </w:t>
      </w:r>
      <w:r w:rsidR="004D178D" w:rsidRPr="0099139E">
        <w:rPr>
          <w:rFonts w:ascii="Times New Roman" w:eastAsia="Times New Roman" w:hAnsi="Times New Roman" w:cs="Times New Roman"/>
          <w:i/>
          <w:iCs/>
          <w:sz w:val="24"/>
          <w:szCs w:val="24"/>
        </w:rPr>
        <w:t>et al</w:t>
      </w:r>
      <w:r w:rsidR="004D178D">
        <w:rPr>
          <w:rFonts w:ascii="Times New Roman" w:eastAsia="Times New Roman" w:hAnsi="Times New Roman" w:cs="Times New Roman"/>
          <w:sz w:val="24"/>
          <w:szCs w:val="24"/>
        </w:rPr>
        <w:t xml:space="preserve">., 2019; </w:t>
      </w:r>
      <w:proofErr w:type="spellStart"/>
      <w:r>
        <w:rPr>
          <w:rFonts w:ascii="Times New Roman" w:eastAsia="Times New Roman" w:hAnsi="Times New Roman" w:cs="Times New Roman"/>
          <w:sz w:val="24"/>
          <w:szCs w:val="24"/>
        </w:rPr>
        <w:t>Devis</w:t>
      </w:r>
      <w:proofErr w:type="spellEnd"/>
      <w:r>
        <w:rPr>
          <w:rFonts w:ascii="Times New Roman" w:eastAsia="Times New Roman" w:hAnsi="Times New Roman" w:cs="Times New Roman"/>
          <w:sz w:val="24"/>
          <w:szCs w:val="24"/>
        </w:rPr>
        <w:t>-Morales</w:t>
      </w:r>
      <w:r w:rsidR="001A5AE6">
        <w:rPr>
          <w:rFonts w:ascii="Times New Roman" w:eastAsia="Times New Roman" w:hAnsi="Times New Roman" w:cs="Times New Roman"/>
          <w:sz w:val="24"/>
          <w:szCs w:val="24"/>
        </w:rPr>
        <w:t xml:space="preserve"> </w:t>
      </w:r>
      <w:r w:rsidR="001A5AE6" w:rsidRPr="0099139E">
        <w:rPr>
          <w:rFonts w:ascii="Times New Roman" w:eastAsia="Times New Roman" w:hAnsi="Times New Roman" w:cs="Times New Roman"/>
          <w:i/>
          <w:iCs/>
          <w:sz w:val="24"/>
          <w:szCs w:val="24"/>
        </w:rPr>
        <w:t>et al</w:t>
      </w:r>
      <w:r w:rsidR="001A5AE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2014; Fujita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2012; Vega, </w:t>
      </w:r>
      <w:r w:rsidR="004D178D">
        <w:rPr>
          <w:rFonts w:ascii="Times New Roman" w:eastAsia="Times New Roman" w:hAnsi="Times New Roman" w:cs="Times New Roman"/>
          <w:sz w:val="24"/>
          <w:szCs w:val="24"/>
        </w:rPr>
        <w:t xml:space="preserve">2010, </w:t>
      </w:r>
      <w:r>
        <w:rPr>
          <w:rFonts w:ascii="Times New Roman" w:eastAsia="Times New Roman" w:hAnsi="Times New Roman" w:cs="Times New Roman"/>
          <w:sz w:val="24"/>
          <w:szCs w:val="24"/>
        </w:rPr>
        <w:t xml:space="preserve">1992) </w:t>
      </w:r>
    </w:p>
    <w:p w14:paraId="794BD997" w14:textId="77777777" w:rsidR="00F21C37" w:rsidRDefault="00F21C37">
      <w:pPr>
        <w:spacing w:line="360" w:lineRule="auto"/>
        <w:ind w:firstLine="720"/>
        <w:jc w:val="both"/>
        <w:rPr>
          <w:rFonts w:ascii="Times New Roman" w:eastAsia="Times New Roman" w:hAnsi="Times New Roman" w:cs="Times New Roman"/>
          <w:sz w:val="24"/>
          <w:szCs w:val="24"/>
        </w:rPr>
      </w:pPr>
    </w:p>
    <w:p w14:paraId="6DE77E99" w14:textId="77777777" w:rsidR="00F21C37" w:rsidRDefault="00875D4A">
      <w:pPr>
        <w:numPr>
          <w:ilvl w:val="0"/>
          <w:numId w:val="2"/>
        </w:numPr>
        <w:pBdr>
          <w:top w:val="nil"/>
          <w:left w:val="nil"/>
          <w:bottom w:val="nil"/>
          <w:right w:val="nil"/>
          <w:between w:val="nil"/>
        </w:pBdr>
        <w:spacing w:line="360" w:lineRule="auto"/>
        <w:jc w:val="both"/>
        <w:rPr>
          <w:b/>
          <w:color w:val="000000"/>
          <w:sz w:val="24"/>
          <w:szCs w:val="24"/>
        </w:rPr>
      </w:pPr>
      <w:r>
        <w:rPr>
          <w:rFonts w:ascii="Times New Roman" w:eastAsia="Times New Roman" w:hAnsi="Times New Roman" w:cs="Times New Roman"/>
          <w:b/>
          <w:color w:val="000000"/>
          <w:sz w:val="24"/>
          <w:szCs w:val="24"/>
        </w:rPr>
        <w:t>Filtering criteria for initial selection</w:t>
      </w:r>
    </w:p>
    <w:p w14:paraId="64F0A073" w14:textId="72997CA3" w:rsidR="00F21C37" w:rsidRDefault="00875D4A">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Nihous</w:t>
      </w:r>
      <w:proofErr w:type="spellEnd"/>
      <w:r>
        <w:rPr>
          <w:rFonts w:ascii="Times New Roman" w:eastAsia="Times New Roman" w:hAnsi="Times New Roman" w:cs="Times New Roman"/>
          <w:sz w:val="24"/>
          <w:szCs w:val="24"/>
        </w:rPr>
        <w:t xml:space="preserve"> summarized a rough survey of potential OTEC sites including low-resolution mapping of potential OTEC </w:t>
      </w:r>
      <w:r w:rsidR="008659BF">
        <w:rPr>
          <w:rFonts w:ascii="Times New Roman" w:eastAsia="Times New Roman" w:hAnsi="Times New Roman" w:cs="Times New Roman"/>
          <w:sz w:val="24"/>
          <w:szCs w:val="24"/>
        </w:rPr>
        <w:t>resources but</w:t>
      </w:r>
      <w:r>
        <w:rPr>
          <w:rFonts w:ascii="Times New Roman" w:eastAsia="Times New Roman" w:hAnsi="Times New Roman" w:cs="Times New Roman"/>
          <w:sz w:val="24"/>
          <w:szCs w:val="24"/>
        </w:rPr>
        <w:t xml:space="preserve"> looked at sites with temperature difference ~20 °C and within 200 miles of coastlines</w:t>
      </w:r>
      <w:r w:rsidR="008659BF">
        <w:rPr>
          <w:rFonts w:ascii="Times New Roman" w:eastAsia="Times New Roman" w:hAnsi="Times New Roman" w:cs="Times New Roman"/>
          <w:sz w:val="24"/>
          <w:szCs w:val="24"/>
        </w:rPr>
        <w:t xml:space="preserve"> (</w:t>
      </w:r>
      <w:proofErr w:type="spellStart"/>
      <w:r w:rsidR="008659BF">
        <w:rPr>
          <w:rFonts w:ascii="Times New Roman" w:eastAsia="Times New Roman" w:hAnsi="Times New Roman" w:cs="Times New Roman"/>
          <w:sz w:val="24"/>
          <w:szCs w:val="24"/>
        </w:rPr>
        <w:t>Nihous</w:t>
      </w:r>
      <w:proofErr w:type="spellEnd"/>
      <w:r w:rsidR="008659BF">
        <w:rPr>
          <w:rFonts w:ascii="Times New Roman" w:eastAsia="Times New Roman" w:hAnsi="Times New Roman" w:cs="Times New Roman"/>
          <w:sz w:val="24"/>
          <w:szCs w:val="24"/>
        </w:rPr>
        <w:t>, 2007)</w:t>
      </w:r>
      <w:r>
        <w:rPr>
          <w:rFonts w:ascii="Times New Roman" w:eastAsia="Times New Roman" w:hAnsi="Times New Roman" w:cs="Times New Roman"/>
          <w:sz w:val="24"/>
          <w:szCs w:val="24"/>
        </w:rPr>
        <w:t xml:space="preserve">. However, given the expense of the piping for an OTEC system, only much smaller distances will be practical for onshore OTEC plants. Hunt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also provided mapping of suitable locations within the region, with an emphasis on SWAC (Hunt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2019).</w:t>
      </w:r>
      <w:r>
        <w:t xml:space="preserve"> </w:t>
      </w:r>
    </w:p>
    <w:p w14:paraId="7E485921" w14:textId="7807B644" w:rsidR="00F21C37" w:rsidRDefault="00875D4A">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previous</w:t>
      </w:r>
      <w:r>
        <w:t xml:space="preserve">  </w:t>
      </w:r>
      <w:r>
        <w:rPr>
          <w:rFonts w:ascii="Times New Roman" w:eastAsia="Times New Roman" w:hAnsi="Times New Roman" w:cs="Times New Roman"/>
          <w:sz w:val="24"/>
          <w:szCs w:val="24"/>
        </w:rPr>
        <w:t>literature</w:t>
      </w:r>
      <w:r>
        <w:t xml:space="preserve">  </w:t>
      </w:r>
      <w:r>
        <w:rPr>
          <w:rFonts w:ascii="Times New Roman" w:eastAsia="Times New Roman" w:hAnsi="Times New Roman" w:cs="Times New Roman"/>
          <w:sz w:val="24"/>
          <w:szCs w:val="24"/>
        </w:rPr>
        <w:t>and the straightforward implications due to geometry and technology costs, initial selection criteria for viable OTEC sites will</w:t>
      </w:r>
      <w:r>
        <w:t xml:space="preserve"> </w:t>
      </w:r>
      <w:r>
        <w:rPr>
          <w:rFonts w:ascii="Times New Roman" w:eastAsia="Times New Roman" w:hAnsi="Times New Roman" w:cs="Times New Roman"/>
          <w:sz w:val="24"/>
          <w:szCs w:val="24"/>
        </w:rPr>
        <w:t>be assessed within the following sections. Here focus is given to the main requirements of having a depth of 1</w:t>
      </w:r>
      <w:r w:rsidR="008659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000 m for consistent ~4°C temperature, and that potential OTEC sites be near to coastal areas to minimize piping lengths. For the entire region data were available for island coastlines defined using the NOAA high resolution shoreline database, and then extended out to a distance of 10 </w:t>
      </w:r>
      <w:r w:rsidR="008659BF">
        <w:rPr>
          <w:rFonts w:ascii="Times New Roman" w:eastAsia="Times New Roman" w:hAnsi="Times New Roman" w:cs="Times New Roman"/>
          <w:sz w:val="24"/>
          <w:szCs w:val="24"/>
        </w:rPr>
        <w:t>km</w:t>
      </w:r>
      <w:r>
        <w:rPr>
          <w:rFonts w:ascii="Times New Roman" w:eastAsia="Times New Roman" w:hAnsi="Times New Roman" w:cs="Times New Roman"/>
          <w:sz w:val="24"/>
          <w:szCs w:val="24"/>
        </w:rPr>
        <w:t>. The primary bathymetry dataset used was the General Bathymetric Chart of the Oceans</w:t>
      </w:r>
      <w:r>
        <w:rPr>
          <w:rFonts w:ascii="Times New Roman" w:eastAsia="Times New Roman" w:hAnsi="Times New Roman" w:cs="Times New Roman"/>
          <w:sz w:val="24"/>
          <w:szCs w:val="24"/>
          <w:vertAlign w:val="superscript"/>
        </w:rPr>
        <w:footnoteReference w:id="4"/>
      </w:r>
      <w:r>
        <w:rPr>
          <w:rFonts w:ascii="Times New Roman" w:eastAsia="Times New Roman" w:hAnsi="Times New Roman" w:cs="Times New Roman"/>
          <w:sz w:val="24"/>
          <w:szCs w:val="24"/>
        </w:rPr>
        <w:t xml:space="preserve"> which covers the complete extent of the study area at a 15 arc-second resolution. Information on bathymetric source data types is provided with the downloaded grid, with examples including single and multibeam bathymetry, and seismic and sounding surveys. The 10 km study area extending from coastlines was further refined with 2.5 km shoreline buffer increments symbolized to emphasize proximity to the coast. Particular areas of interest within </w:t>
      </w:r>
      <w:r>
        <w:rPr>
          <w:rFonts w:ascii="Times New Roman" w:eastAsia="Times New Roman" w:hAnsi="Times New Roman" w:cs="Times New Roman"/>
          <w:sz w:val="24"/>
          <w:szCs w:val="24"/>
        </w:rPr>
        <w:lastRenderedPageBreak/>
        <w:t>the study area were located by identifying the gridded areas of the GEBCO bathymetry dataset at depths greater than 1</w:t>
      </w:r>
      <w:r w:rsidR="008659BF">
        <w:rPr>
          <w:rFonts w:ascii="Times New Roman" w:eastAsia="Times New Roman" w:hAnsi="Times New Roman" w:cs="Times New Roman"/>
          <w:sz w:val="24"/>
          <w:szCs w:val="24"/>
        </w:rPr>
        <w:t>,</w:t>
      </w:r>
      <w:r>
        <w:rPr>
          <w:rFonts w:ascii="Times New Roman" w:eastAsia="Times New Roman" w:hAnsi="Times New Roman" w:cs="Times New Roman"/>
          <w:sz w:val="24"/>
          <w:szCs w:val="24"/>
        </w:rPr>
        <w:t>000 m. Over the extent of the study area the horizontal resolution of the GEBCO 15 arc second depth data was approximately 400 m (range 385-460</w:t>
      </w:r>
      <w:r w:rsidR="008659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w:t>
      </w:r>
    </w:p>
    <w:p w14:paraId="389042C5" w14:textId="6A103DB9" w:rsidR="00F21C37" w:rsidRDefault="00875D4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Caribbean region is shown in Figure 4. For purposes of organization, we consider two sub-regions. The Greater Antilles consisting of</w:t>
      </w:r>
      <w:r w:rsidR="008659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larger islands such as Cuba, Jamaica, Hispaniola (Haiti and the Dominican Republic), and Puerto Rico; the Bahamas and Turks and Caicos Islands are also taken as part of this group. The Lesser Antilles are the islands ranging from the U.S. and British Virgin Islands and Anguilla southward to Trinidad and Tobago, including Barbados and islands near the coast of South America (Aruba, Curaçao, Bonaire and Isla de los Roques). We examine each of these in turn identifying candidate areas within these regions for OTEC implementation based on our chosen criteria.</w:t>
      </w:r>
      <w:r w:rsidR="008659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Detailed maps of the bathymetry and distances to the coast for all islands are shown statically in the Supplementary Information online as well as being available as an interactive mapping tool through </w:t>
      </w:r>
      <w:r w:rsidR="0099139E" w:rsidRPr="0099139E">
        <w:rPr>
          <w:rFonts w:ascii="Times New Roman" w:eastAsia="Times New Roman" w:hAnsi="Times New Roman" w:cs="Times New Roman"/>
          <w:sz w:val="24"/>
          <w:szCs w:val="24"/>
        </w:rPr>
        <w:t>https://github.com/RJBrecha/OTEC-Caribbean</w:t>
      </w:r>
    </w:p>
    <w:p w14:paraId="115E5C1B" w14:textId="77777777" w:rsidR="00F21C37" w:rsidRDefault="00875D4A">
      <w:pPr>
        <w:keepNext/>
        <w:spacing w:after="0" w:line="360" w:lineRule="auto"/>
        <w:jc w:val="both"/>
      </w:pPr>
      <w:r>
        <w:rPr>
          <w:rFonts w:ascii="Times New Roman" w:eastAsia="Times New Roman" w:hAnsi="Times New Roman" w:cs="Times New Roman"/>
          <w:noProof/>
          <w:sz w:val="24"/>
          <w:szCs w:val="24"/>
        </w:rPr>
        <w:drawing>
          <wp:inline distT="0" distB="0" distL="0" distR="0" wp14:anchorId="4B5D46F7" wp14:editId="5478584E">
            <wp:extent cx="5731510" cy="388302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31510" cy="3883025"/>
                    </a:xfrm>
                    <a:prstGeom prst="rect">
                      <a:avLst/>
                    </a:prstGeom>
                    <a:ln/>
                  </pic:spPr>
                </pic:pic>
              </a:graphicData>
            </a:graphic>
          </wp:inline>
        </w:drawing>
      </w:r>
    </w:p>
    <w:p w14:paraId="6C0037CC" w14:textId="77777777" w:rsidR="00F21C37" w:rsidRDefault="00875D4A">
      <w:pPr>
        <w:pBdr>
          <w:top w:val="nil"/>
          <w:left w:val="nil"/>
          <w:bottom w:val="nil"/>
          <w:right w:val="nil"/>
          <w:between w:val="nil"/>
        </w:pBdr>
        <w:spacing w:after="200"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0"/>
          <w:szCs w:val="20"/>
        </w:rPr>
        <w:t>Figure 4 - Map of the Caribbean region used within this study</w:t>
      </w:r>
    </w:p>
    <w:p w14:paraId="56822EF4" w14:textId="77777777" w:rsidR="0099139E" w:rsidRPr="0099139E" w:rsidRDefault="0099139E" w:rsidP="0099139E">
      <w:pPr>
        <w:pStyle w:val="ListParagraph"/>
        <w:numPr>
          <w:ilvl w:val="0"/>
          <w:numId w:val="6"/>
        </w:numPr>
        <w:spacing w:line="360" w:lineRule="auto"/>
        <w:jc w:val="both"/>
        <w:rPr>
          <w:vanish/>
        </w:rPr>
      </w:pPr>
    </w:p>
    <w:p w14:paraId="300E5169" w14:textId="77777777" w:rsidR="0099139E" w:rsidRPr="0099139E" w:rsidRDefault="0099139E" w:rsidP="0099139E">
      <w:pPr>
        <w:pStyle w:val="ListParagraph"/>
        <w:numPr>
          <w:ilvl w:val="0"/>
          <w:numId w:val="6"/>
        </w:numPr>
        <w:spacing w:line="360" w:lineRule="auto"/>
        <w:jc w:val="both"/>
        <w:rPr>
          <w:vanish/>
        </w:rPr>
      </w:pPr>
    </w:p>
    <w:p w14:paraId="6EB4AF9B" w14:textId="77777777" w:rsidR="0099139E" w:rsidRPr="0099139E" w:rsidRDefault="0099139E" w:rsidP="0099139E">
      <w:pPr>
        <w:pStyle w:val="ListParagraph"/>
        <w:numPr>
          <w:ilvl w:val="0"/>
          <w:numId w:val="6"/>
        </w:numPr>
        <w:spacing w:line="360" w:lineRule="auto"/>
        <w:jc w:val="both"/>
        <w:rPr>
          <w:vanish/>
        </w:rPr>
      </w:pPr>
    </w:p>
    <w:p w14:paraId="35FF3A11" w14:textId="77777777" w:rsidR="0099139E" w:rsidRPr="0099139E" w:rsidRDefault="0099139E" w:rsidP="0099139E">
      <w:pPr>
        <w:pStyle w:val="ListParagraph"/>
        <w:numPr>
          <w:ilvl w:val="0"/>
          <w:numId w:val="6"/>
        </w:numPr>
        <w:spacing w:line="360" w:lineRule="auto"/>
        <w:jc w:val="both"/>
        <w:rPr>
          <w:vanish/>
        </w:rPr>
      </w:pPr>
    </w:p>
    <w:p w14:paraId="5F696B98" w14:textId="0C1CD5D3" w:rsidR="00F21C37" w:rsidRPr="006E15F6" w:rsidRDefault="00875D4A" w:rsidP="006E15F6">
      <w:pPr>
        <w:pStyle w:val="ListParagraph"/>
        <w:numPr>
          <w:ilvl w:val="1"/>
          <w:numId w:val="6"/>
        </w:numPr>
        <w:spacing w:line="360" w:lineRule="auto"/>
        <w:jc w:val="both"/>
        <w:rPr>
          <w:rFonts w:ascii="Times New Roman" w:eastAsia="Times New Roman" w:hAnsi="Times New Roman" w:cs="Times New Roman"/>
          <w:i/>
          <w:sz w:val="24"/>
          <w:szCs w:val="24"/>
        </w:rPr>
      </w:pPr>
      <w:r w:rsidRPr="006E15F6">
        <w:rPr>
          <w:rFonts w:ascii="Times New Roman" w:eastAsia="Times New Roman" w:hAnsi="Times New Roman" w:cs="Times New Roman"/>
          <w:b/>
          <w:sz w:val="24"/>
          <w:szCs w:val="24"/>
        </w:rPr>
        <w:t>Greater Antilles (with The Bahamas and Turks and Caicos)</w:t>
      </w:r>
    </w:p>
    <w:p w14:paraId="6A518201" w14:textId="2BCB6BEC" w:rsidR="00F21C37" w:rsidRDefault="00875D4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an example of our analysis we show a map of Jamaica in Figure 5. On this map, the blue </w:t>
      </w:r>
      <w:r w:rsidR="00D3794F">
        <w:rPr>
          <w:rFonts w:ascii="Times New Roman" w:eastAsia="Times New Roman" w:hAnsi="Times New Roman" w:cs="Times New Roman"/>
          <w:sz w:val="24"/>
          <w:szCs w:val="24"/>
        </w:rPr>
        <w:t>area</w:t>
      </w:r>
      <w:r>
        <w:rPr>
          <w:rFonts w:ascii="Times New Roman" w:eastAsia="Times New Roman" w:hAnsi="Times New Roman" w:cs="Times New Roman"/>
          <w:sz w:val="24"/>
          <w:szCs w:val="24"/>
        </w:rPr>
        <w:t xml:space="preserve"> shows the regions of </w:t>
      </w:r>
      <w:r w:rsidR="00D3794F">
        <w:rPr>
          <w:rFonts w:ascii="Times New Roman" w:eastAsia="Times New Roman" w:hAnsi="Times New Roman" w:cs="Times New Roman"/>
          <w:sz w:val="24"/>
          <w:szCs w:val="24"/>
        </w:rPr>
        <w:t>&gt;</w:t>
      </w:r>
      <w:r w:rsidR="008659BF">
        <w:rPr>
          <w:rFonts w:ascii="Times New Roman" w:eastAsia="Times New Roman" w:hAnsi="Times New Roman" w:cs="Times New Roman"/>
          <w:sz w:val="24"/>
          <w:szCs w:val="24"/>
        </w:rPr>
        <w:t xml:space="preserve"> 1,000 m</w:t>
      </w:r>
      <w:r>
        <w:rPr>
          <w:rFonts w:ascii="Times New Roman" w:eastAsia="Times New Roman" w:hAnsi="Times New Roman" w:cs="Times New Roman"/>
          <w:sz w:val="24"/>
          <w:szCs w:val="24"/>
        </w:rPr>
        <w:t xml:space="preserve"> depth and </w:t>
      </w:r>
      <w:r w:rsidR="00D3794F">
        <w:rPr>
          <w:rFonts w:ascii="Times New Roman" w:eastAsia="Times New Roman" w:hAnsi="Times New Roman" w:cs="Times New Roman"/>
          <w:sz w:val="24"/>
          <w:szCs w:val="24"/>
        </w:rPr>
        <w:t xml:space="preserve">the gray area </w:t>
      </w:r>
      <w:r>
        <w:rPr>
          <w:rFonts w:ascii="Times New Roman" w:eastAsia="Times New Roman" w:hAnsi="Times New Roman" w:cs="Times New Roman"/>
          <w:sz w:val="24"/>
          <w:szCs w:val="24"/>
        </w:rPr>
        <w:t xml:space="preserve">those with depth </w:t>
      </w:r>
      <w:r w:rsidR="00D3794F">
        <w:rPr>
          <w:rFonts w:ascii="Times New Roman" w:eastAsia="Times New Roman" w:hAnsi="Times New Roman" w:cs="Times New Roman"/>
          <w:sz w:val="24"/>
          <w:szCs w:val="24"/>
        </w:rPr>
        <w:t>&lt;</w:t>
      </w:r>
      <w:r w:rsidR="008659BF">
        <w:rPr>
          <w:rFonts w:ascii="Times New Roman" w:eastAsia="Times New Roman" w:hAnsi="Times New Roman" w:cs="Times New Roman"/>
          <w:sz w:val="24"/>
          <w:szCs w:val="24"/>
        </w:rPr>
        <w:t xml:space="preserve"> 1,000 m</w:t>
      </w:r>
      <w:r>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lastRenderedPageBreak/>
        <w:t xml:space="preserve">additional contours are for distances of 2.5 km (green), 5.0 km (yellow), 7.5 km (orange) and 10 km (red) from the coast. The interpretation of the map is that any area for which the blue </w:t>
      </w:r>
      <w:r w:rsidR="008659BF">
        <w:rPr>
          <w:rFonts w:ascii="Times New Roman" w:eastAsia="Times New Roman" w:hAnsi="Times New Roman" w:cs="Times New Roman"/>
          <w:sz w:val="24"/>
          <w:szCs w:val="24"/>
        </w:rPr>
        <w:t xml:space="preserve">1,000 m </w:t>
      </w:r>
      <w:r>
        <w:rPr>
          <w:rFonts w:ascii="Times New Roman" w:eastAsia="Times New Roman" w:hAnsi="Times New Roman" w:cs="Times New Roman"/>
          <w:sz w:val="24"/>
          <w:szCs w:val="24"/>
        </w:rPr>
        <w:t>depth contour closer to the coast is than a given distance contour will represent cold, deep water at constant temperature. For the sake of evaluation, the most promising locations are those closer than 5 km (yellow line) and preferably (in the sense of cost of construction) closer. In the case of Jamaica</w:t>
      </w:r>
      <w:r w:rsidR="008659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best locations from the point of view of a near-coastal resource for OTEC would be near Negril, Lucea, southeast of Kingston and near Port Maria and Port Antonio in the northeast. A more detailed list of potential sites in the Greater Antilles is given in Table 2</w:t>
      </w:r>
    </w:p>
    <w:p w14:paraId="53F54DC2" w14:textId="78DBE3F5" w:rsidR="00F21C37" w:rsidRDefault="007D2157">
      <w:pPr>
        <w:keepNext/>
        <w:spacing w:line="360" w:lineRule="auto"/>
        <w:jc w:val="both"/>
      </w:pPr>
      <w:r>
        <w:rPr>
          <w:noProof/>
        </w:rPr>
        <w:drawing>
          <wp:inline distT="0" distB="0" distL="0" distR="0" wp14:anchorId="26C53447" wp14:editId="60520856">
            <wp:extent cx="5731510" cy="3842385"/>
            <wp:effectExtent l="0" t="0" r="2540" b="5715"/>
            <wp:docPr id="17" name="Picture 1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04B4ECD0" w14:textId="3C5AE453" w:rsidR="00F21C37" w:rsidRDefault="00875D4A">
      <w:pPr>
        <w:spacing w:after="200" w:line="240" w:lineRule="auto"/>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5 - Map of Jamaica with a bathymetry contour (blue) representing the boundary between depths of greater than</w:t>
      </w:r>
      <w:r w:rsidR="00937845">
        <w:rPr>
          <w:rFonts w:ascii="Times New Roman" w:eastAsia="Times New Roman" w:hAnsi="Times New Roman" w:cs="Times New Roman"/>
          <w:i/>
          <w:sz w:val="20"/>
          <w:szCs w:val="20"/>
        </w:rPr>
        <w:t xml:space="preserve"> 1,000m (blue)</w:t>
      </w:r>
      <w:r>
        <w:rPr>
          <w:rFonts w:ascii="Times New Roman" w:eastAsia="Times New Roman" w:hAnsi="Times New Roman" w:cs="Times New Roman"/>
          <w:i/>
          <w:sz w:val="20"/>
          <w:szCs w:val="20"/>
        </w:rPr>
        <w:t xml:space="preserve"> and less than </w:t>
      </w:r>
      <w:r w:rsidR="008659BF">
        <w:rPr>
          <w:rFonts w:ascii="Times New Roman" w:eastAsia="Times New Roman" w:hAnsi="Times New Roman" w:cs="Times New Roman"/>
          <w:i/>
          <w:sz w:val="20"/>
          <w:szCs w:val="20"/>
        </w:rPr>
        <w:t>1,000</w:t>
      </w:r>
      <w:r>
        <w:rPr>
          <w:rFonts w:ascii="Times New Roman" w:eastAsia="Times New Roman" w:hAnsi="Times New Roman" w:cs="Times New Roman"/>
          <w:i/>
          <w:sz w:val="20"/>
          <w:szCs w:val="20"/>
        </w:rPr>
        <w:t xml:space="preserve"> m</w:t>
      </w:r>
      <w:r w:rsidR="00937845">
        <w:rPr>
          <w:rFonts w:ascii="Times New Roman" w:eastAsia="Times New Roman" w:hAnsi="Times New Roman" w:cs="Times New Roman"/>
          <w:i/>
          <w:sz w:val="20"/>
          <w:szCs w:val="20"/>
        </w:rPr>
        <w:t xml:space="preserve"> (gray)</w:t>
      </w:r>
      <w:r>
        <w:rPr>
          <w:rFonts w:ascii="Times New Roman" w:eastAsia="Times New Roman" w:hAnsi="Times New Roman" w:cs="Times New Roman"/>
          <w:i/>
          <w:sz w:val="20"/>
          <w:szCs w:val="20"/>
        </w:rPr>
        <w:t>. Other contours are equidistant from the coast at 2.5 km (green), 5.0 km (yellow), 7.5 km (orange) and 10 km (red).</w:t>
      </w:r>
    </w:p>
    <w:p w14:paraId="41BB3DBA" w14:textId="77777777" w:rsidR="00F21C37" w:rsidRDefault="00F21C37">
      <w:pPr>
        <w:spacing w:after="200" w:line="240" w:lineRule="auto"/>
        <w:jc w:val="both"/>
        <w:rPr>
          <w:rFonts w:ascii="Times New Roman" w:eastAsia="Times New Roman" w:hAnsi="Times New Roman" w:cs="Times New Roman"/>
          <w:sz w:val="20"/>
          <w:szCs w:val="20"/>
        </w:rPr>
      </w:pPr>
    </w:p>
    <w:p w14:paraId="5EFF4C9A" w14:textId="55B60997" w:rsidR="00F21C37" w:rsidRPr="003F42A8" w:rsidRDefault="00875D4A" w:rsidP="003F42A8">
      <w:pPr>
        <w:pStyle w:val="ListParagraph"/>
        <w:numPr>
          <w:ilvl w:val="1"/>
          <w:numId w:val="6"/>
        </w:numPr>
        <w:jc w:val="both"/>
        <w:rPr>
          <w:rFonts w:ascii="Times New Roman" w:eastAsia="Times New Roman" w:hAnsi="Times New Roman" w:cs="Times New Roman"/>
          <w:sz w:val="24"/>
          <w:szCs w:val="24"/>
        </w:rPr>
      </w:pPr>
      <w:r w:rsidRPr="003F42A8">
        <w:rPr>
          <w:rFonts w:ascii="Times New Roman" w:eastAsia="Times New Roman" w:hAnsi="Times New Roman" w:cs="Times New Roman"/>
          <w:b/>
          <w:sz w:val="24"/>
          <w:szCs w:val="24"/>
        </w:rPr>
        <w:t>Lesser Antilles</w:t>
      </w:r>
    </w:p>
    <w:p w14:paraId="032A885D" w14:textId="1163CDC6" w:rsidR="00F21C37" w:rsidRDefault="00875D4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Two examples of islands with promising OTEC locations for the Lesser Antilles are shown in Figure 6, for Martinique and for </w:t>
      </w:r>
      <w:r w:rsidR="0099139E">
        <w:rPr>
          <w:rFonts w:ascii="Times New Roman" w:eastAsia="Times New Roman" w:hAnsi="Times New Roman" w:cs="Times New Roman"/>
          <w:sz w:val="24"/>
          <w:szCs w:val="24"/>
        </w:rPr>
        <w:t>Sain</w:t>
      </w:r>
      <w:r>
        <w:rPr>
          <w:rFonts w:ascii="Times New Roman" w:eastAsia="Times New Roman" w:hAnsi="Times New Roman" w:cs="Times New Roman"/>
          <w:sz w:val="24"/>
          <w:szCs w:val="24"/>
        </w:rPr>
        <w:t xml:space="preserve">t Lucia. Several of the Eastern Caribbean islands have deep water within 10 km of the coast. Again, the areas enclosed in red are distances of 10 km and distances from the coast of 5 km are shown in yellow. Depths of </w:t>
      </w:r>
      <w:r w:rsidR="008659BF">
        <w:rPr>
          <w:rFonts w:ascii="Times New Roman" w:eastAsia="Times New Roman" w:hAnsi="Times New Roman" w:cs="Times New Roman"/>
          <w:sz w:val="24"/>
          <w:szCs w:val="24"/>
        </w:rPr>
        <w:t>1,000 m</w:t>
      </w:r>
      <w:r>
        <w:rPr>
          <w:rFonts w:ascii="Times New Roman" w:eastAsia="Times New Roman" w:hAnsi="Times New Roman" w:cs="Times New Roman"/>
          <w:sz w:val="24"/>
          <w:szCs w:val="24"/>
        </w:rPr>
        <w:t xml:space="preserve"> and greater are outside (</w:t>
      </w:r>
      <w:r>
        <w:rPr>
          <w:rFonts w:ascii="Times New Roman" w:eastAsia="Times New Roman" w:hAnsi="Times New Roman" w:cs="Times New Roman"/>
          <w:i/>
          <w:sz w:val="24"/>
          <w:szCs w:val="24"/>
        </w:rPr>
        <w:t>i.e.</w:t>
      </w:r>
      <w:r>
        <w:rPr>
          <w:rFonts w:ascii="Times New Roman" w:eastAsia="Times New Roman" w:hAnsi="Times New Roman" w:cs="Times New Roman"/>
          <w:sz w:val="24"/>
          <w:szCs w:val="24"/>
        </w:rPr>
        <w:t xml:space="preserve"> farther from the coast</w:t>
      </w:r>
      <w:r w:rsidR="003F4C19">
        <w:rPr>
          <w:rFonts w:ascii="Times New Roman" w:eastAsia="Times New Roman" w:hAnsi="Times New Roman" w:cs="Times New Roman"/>
          <w:sz w:val="24"/>
          <w:szCs w:val="24"/>
        </w:rPr>
        <w:t xml:space="preserve"> than</w:t>
      </w:r>
      <w:r>
        <w:rPr>
          <w:rFonts w:ascii="Times New Roman" w:eastAsia="Times New Roman" w:hAnsi="Times New Roman" w:cs="Times New Roman"/>
          <w:sz w:val="24"/>
          <w:szCs w:val="24"/>
        </w:rPr>
        <w:t xml:space="preserve">) the </w:t>
      </w:r>
      <w:r w:rsidR="003F4C19">
        <w:rPr>
          <w:rFonts w:ascii="Times New Roman" w:eastAsia="Times New Roman" w:hAnsi="Times New Roman" w:cs="Times New Roman"/>
          <w:sz w:val="24"/>
          <w:szCs w:val="24"/>
        </w:rPr>
        <w:t>gray area and represented in blue</w:t>
      </w:r>
      <w:r>
        <w:rPr>
          <w:rFonts w:ascii="Times New Roman" w:eastAsia="Times New Roman" w:hAnsi="Times New Roman" w:cs="Times New Roman"/>
          <w:sz w:val="24"/>
          <w:szCs w:val="24"/>
        </w:rPr>
        <w:t xml:space="preserve">. It can be quickly </w:t>
      </w:r>
      <w:r>
        <w:rPr>
          <w:rFonts w:ascii="Times New Roman" w:eastAsia="Times New Roman" w:hAnsi="Times New Roman" w:cs="Times New Roman"/>
          <w:sz w:val="24"/>
          <w:szCs w:val="24"/>
        </w:rPr>
        <w:lastRenderedPageBreak/>
        <w:t>seen that a number of areas off the coast of islands appear to be viable sites for OTEC, with deep, cold ocean water at distances of 2.5 km - 5 km or less. A more detailed summary of mapping and potential sites is shown in the SI online, but also includes explicitly those islands with no likely OTEC potential according to these criteria, for example St Kitts and Nevis, Antigua and Barbuda, Aruba and Trinidad and Tobago.</w:t>
      </w:r>
      <w:r>
        <w:rPr>
          <w:noProof/>
        </w:rPr>
        <mc:AlternateContent>
          <mc:Choice Requires="wps">
            <w:drawing>
              <wp:anchor distT="0" distB="0" distL="114300" distR="114300" simplePos="0" relativeHeight="251659264" behindDoc="0" locked="0" layoutInCell="1" hidden="0" allowOverlap="1" wp14:anchorId="499407EC" wp14:editId="4F00C3C6">
                <wp:simplePos x="0" y="0"/>
                <wp:positionH relativeFrom="column">
                  <wp:posOffset>63501</wp:posOffset>
                </wp:positionH>
                <wp:positionV relativeFrom="paragraph">
                  <wp:posOffset>6159500</wp:posOffset>
                </wp:positionV>
                <wp:extent cx="3491230" cy="12700"/>
                <wp:effectExtent l="0" t="0" r="0" b="0"/>
                <wp:wrapTopAndBottom distT="0" distB="0"/>
                <wp:docPr id="1" name="Rectangle 1"/>
                <wp:cNvGraphicFramePr/>
                <a:graphic xmlns:a="http://schemas.openxmlformats.org/drawingml/2006/main">
                  <a:graphicData uri="http://schemas.microsoft.com/office/word/2010/wordprocessingShape">
                    <wps:wsp>
                      <wps:cNvSpPr/>
                      <wps:spPr>
                        <a:xfrm>
                          <a:off x="3600385" y="3779683"/>
                          <a:ext cx="3491230" cy="635"/>
                        </a:xfrm>
                        <a:prstGeom prst="rect">
                          <a:avLst/>
                        </a:prstGeom>
                        <a:solidFill>
                          <a:srgbClr val="FFFFFF"/>
                        </a:solidFill>
                        <a:ln>
                          <a:noFill/>
                        </a:ln>
                      </wps:spPr>
                      <wps:txbx>
                        <w:txbxContent>
                          <w:p w14:paraId="3EB9D2D8" w14:textId="77777777" w:rsidR="00FB6B72" w:rsidRDefault="00FB6B72">
                            <w:pPr>
                              <w:spacing w:after="200" w:line="240" w:lineRule="auto"/>
                              <w:textDirection w:val="btLr"/>
                            </w:pPr>
                          </w:p>
                        </w:txbxContent>
                      </wps:txbx>
                      <wps:bodyPr spcFirstLastPara="1" wrap="square" lIns="0" tIns="0" rIns="0" bIns="0" anchor="t" anchorCtr="0">
                        <a:noAutofit/>
                      </wps:bodyPr>
                    </wps:wsp>
                  </a:graphicData>
                </a:graphic>
              </wp:anchor>
            </w:drawing>
          </mc:Choice>
          <mc:Fallback>
            <w:pict>
              <v:rect w14:anchorId="499407EC" id="Rectangle 1" o:spid="_x0000_s1027" style="position:absolute;left:0;text-align:left;margin-left:5pt;margin-top:485pt;width:274.9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" stroked="f">
                <v:textbox inset="0,0,0,0">
                  <w:txbxContent>
                    <w:p w14:paraId="3EB9D2D8" w14:textId="77777777" w:rsidR="00FB6B72" w:rsidRDefault="00FB6B72">
                      <w:pPr>
                        <w:spacing w:after="200" w:line="240" w:lineRule="auto"/>
                        <w:textDirection w:val="btLr"/>
                      </w:pPr>
                    </w:p>
                  </w:txbxContent>
                </v:textbox>
                <w10:wrap type="topAndBottom"/>
              </v:rect>
            </w:pict>
          </mc:Fallback>
        </mc:AlternateContent>
      </w:r>
    </w:p>
    <w:p w14:paraId="11BE1827" w14:textId="205451A4" w:rsidR="00F21C37" w:rsidRDefault="003F4C19">
      <w:pPr>
        <w:spacing w:line="360" w:lineRule="auto"/>
        <w:jc w:val="both"/>
        <w:rPr>
          <w:rFonts w:ascii="Times New Roman" w:eastAsia="Times New Roman" w:hAnsi="Times New Roman" w:cs="Times New Roman"/>
          <w:sz w:val="24"/>
          <w:szCs w:val="24"/>
        </w:rPr>
      </w:pPr>
      <w:r>
        <w:rPr>
          <w:noProof/>
        </w:rPr>
        <w:drawing>
          <wp:inline distT="0" distB="0" distL="0" distR="0" wp14:anchorId="5DCCBDB8" wp14:editId="5FD6D189">
            <wp:extent cx="5731510" cy="3575050"/>
            <wp:effectExtent l="0" t="0" r="2540" b="6350"/>
            <wp:docPr id="16" name="Picture 1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r w:rsidR="003F42A8">
        <w:rPr>
          <w:noProof/>
        </w:rPr>
        <mc:AlternateContent>
          <mc:Choice Requires="wps">
            <w:drawing>
              <wp:anchor distT="0" distB="0" distL="114300" distR="114300" simplePos="0" relativeHeight="251670528" behindDoc="0" locked="0" layoutInCell="1" allowOverlap="1" wp14:anchorId="49A92AF3" wp14:editId="618CEFD0">
                <wp:simplePos x="0" y="0"/>
                <wp:positionH relativeFrom="column">
                  <wp:posOffset>92075</wp:posOffset>
                </wp:positionH>
                <wp:positionV relativeFrom="paragraph">
                  <wp:posOffset>4005580</wp:posOffset>
                </wp:positionV>
                <wp:extent cx="5900420" cy="635"/>
                <wp:effectExtent l="0" t="0" r="5080" b="6985"/>
                <wp:wrapTopAndBottom/>
                <wp:docPr id="4" name="Text Box 4"/>
                <wp:cNvGraphicFramePr/>
                <a:graphic xmlns:a="http://schemas.openxmlformats.org/drawingml/2006/main">
                  <a:graphicData uri="http://schemas.microsoft.com/office/word/2010/wordprocessingShape">
                    <wps:wsp>
                      <wps:cNvSpPr txBox="1"/>
                      <wps:spPr>
                        <a:xfrm>
                          <a:off x="0" y="0"/>
                          <a:ext cx="5900420" cy="635"/>
                        </a:xfrm>
                        <a:prstGeom prst="rect">
                          <a:avLst/>
                        </a:prstGeom>
                        <a:solidFill>
                          <a:prstClr val="white"/>
                        </a:solidFill>
                        <a:ln>
                          <a:noFill/>
                        </a:ln>
                      </wps:spPr>
                      <wps:txbx>
                        <w:txbxContent>
                          <w:p w14:paraId="18E230ED" w14:textId="12D0EC0B" w:rsidR="003F42A8" w:rsidRPr="003F42A8" w:rsidRDefault="003F42A8" w:rsidP="00F67D98">
                            <w:pPr>
                              <w:pStyle w:val="Caption"/>
                              <w:rPr>
                                <w:rFonts w:ascii="Times New Roman" w:eastAsia="Times New Roman" w:hAnsi="Times New Roman" w:cs="Times New Roman"/>
                                <w:noProof/>
                                <w:rPrChange w:id="3" w:author="Robert Brecha" w:date="2020-08-31T17:01:00Z">
                                  <w:rPr>
                                    <w:noProof/>
                                  </w:rPr>
                                </w:rPrChange>
                              </w:rPr>
                            </w:pPr>
                            <w:r>
                              <w:t>Figure 6</w:t>
                            </w:r>
                            <w:r>
                              <w:t xml:space="preserve"> - </w:t>
                            </w:r>
                            <w:r w:rsidRPr="00C64C0F">
                              <w:t>Maps of two example countries in the Lesser Antilles, Martinique and Saint Lucia.  Bathymetry contour (</w:t>
                            </w:r>
                            <w:r w:rsidR="003F4C19">
                              <w:t>gray/</w:t>
                            </w:r>
                            <w:r w:rsidRPr="00C64C0F">
                              <w:t>blue) represents the boundary between depths of greater than and less than 1000m.  Other contours are equidistant from the coast at 2.5km (green), 5</w:t>
                            </w:r>
                            <w:r w:rsidRPr="000F6DB0">
                              <w:rPr>
                                <w:rFonts w:ascii="Times New Roman" w:eastAsia="Times New Roman" w:hAnsi="Times New Roman" w:cs="Times New Roman"/>
                              </w:rPr>
                              <w:t>.0km (yellow),</w:t>
                            </w:r>
                            <w:r>
                              <w:rPr>
                                <w:rFonts w:ascii="Times New Roman" w:eastAsia="Times New Roman" w:hAnsi="Times New Roman" w:cs="Times New Roman"/>
                              </w:rPr>
                              <w:t xml:space="preserve"> </w:t>
                            </w:r>
                            <w:r w:rsidRPr="000F6DB0">
                              <w:rPr>
                                <w:rFonts w:ascii="Times New Roman" w:eastAsia="Times New Roman" w:hAnsi="Times New Roman" w:cs="Times New Roman"/>
                              </w:rPr>
                              <w:t>7.5km (orange) and 10km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9A92AF3" id="_x0000_t202" coordsize="21600,21600" o:spt="202" path="m,l,21600r21600,l21600,xe">
                <v:stroke joinstyle="miter"/>
                <v:path gradientshapeok="t" o:connecttype="rect"/>
              </v:shapetype>
              <v:shape id="Text Box 4" o:spid="_x0000_s1028" type="#_x0000_t202" style="position:absolute;left:0;text-align:left;margin-left:7.25pt;margin-top:315.4pt;width:464.6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9ivLgIAAGQEAAAOAAAAZHJzL2Uyb0RvYy54bWysVFFv2yAQfp+0/4B4X+xkab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" stroked="f">
                <v:textbox style="mso-fit-shape-to-text:t" inset="0,0,0,0">
                  <w:txbxContent>
                    <w:p w14:paraId="18E230ED" w14:textId="12D0EC0B" w:rsidR="003F42A8" w:rsidRPr="003F42A8" w:rsidRDefault="003F42A8" w:rsidP="00F67D98">
                      <w:pPr>
                        <w:pStyle w:val="Caption"/>
                        <w:rPr>
                          <w:rFonts w:ascii="Times New Roman" w:eastAsia="Times New Roman" w:hAnsi="Times New Roman" w:cs="Times New Roman"/>
                          <w:noProof/>
                          <w:rPrChange w:id="4" w:author="Robert Brecha" w:date="2020-08-31T17:01:00Z">
                            <w:rPr>
                              <w:noProof/>
                            </w:rPr>
                          </w:rPrChange>
                        </w:rPr>
                      </w:pPr>
                      <w:r>
                        <w:t>Figure 6</w:t>
                      </w:r>
                      <w:r>
                        <w:t xml:space="preserve"> - </w:t>
                      </w:r>
                      <w:r w:rsidRPr="00C64C0F">
                        <w:t>Maps of two example countries in the Lesser Antilles, Martinique and Saint Lucia.  Bathymetry contour (</w:t>
                      </w:r>
                      <w:r w:rsidR="003F4C19">
                        <w:t>gray/</w:t>
                      </w:r>
                      <w:r w:rsidRPr="00C64C0F">
                        <w:t>blue) represents the boundary between depths of greater than and less than 1000m.  Other contours are equidistant from the coast at 2.5km (green), 5</w:t>
                      </w:r>
                      <w:r w:rsidRPr="000F6DB0">
                        <w:rPr>
                          <w:rFonts w:ascii="Times New Roman" w:eastAsia="Times New Roman" w:hAnsi="Times New Roman" w:cs="Times New Roman"/>
                        </w:rPr>
                        <w:t>.0km (yellow),</w:t>
                      </w:r>
                      <w:r>
                        <w:rPr>
                          <w:rFonts w:ascii="Times New Roman" w:eastAsia="Times New Roman" w:hAnsi="Times New Roman" w:cs="Times New Roman"/>
                        </w:rPr>
                        <w:t xml:space="preserve"> </w:t>
                      </w:r>
                      <w:r w:rsidRPr="000F6DB0">
                        <w:rPr>
                          <w:rFonts w:ascii="Times New Roman" w:eastAsia="Times New Roman" w:hAnsi="Times New Roman" w:cs="Times New Roman"/>
                        </w:rPr>
                        <w:t>7.5km (orange) and 10km (red).</w:t>
                      </w:r>
                    </w:p>
                  </w:txbxContent>
                </v:textbox>
                <w10:wrap type="topAndBottom"/>
              </v:shape>
            </w:pict>
          </mc:Fallback>
        </mc:AlternateContent>
      </w:r>
      <w:commentRangeStart w:id="5"/>
      <w:commentRangeEnd w:id="5"/>
      <w:r w:rsidR="008659BF">
        <w:rPr>
          <w:rStyle w:val="CommentReference"/>
        </w:rPr>
        <w:commentReference w:id="5"/>
      </w:r>
    </w:p>
    <w:p w14:paraId="1765254D" w14:textId="1F06B357" w:rsidR="00F21C37" w:rsidRDefault="00F21C37">
      <w:pPr>
        <w:jc w:val="both"/>
        <w:rPr>
          <w:rFonts w:ascii="Times New Roman" w:eastAsia="Times New Roman" w:hAnsi="Times New Roman" w:cs="Times New Roman"/>
          <w:b/>
          <w:sz w:val="24"/>
          <w:szCs w:val="24"/>
        </w:rPr>
      </w:pPr>
    </w:p>
    <w:p w14:paraId="1E54B831" w14:textId="77777777" w:rsidR="00F21C37" w:rsidRPr="003F42A8" w:rsidRDefault="00875D4A" w:rsidP="006E15F6">
      <w:pPr>
        <w:pStyle w:val="ListParagraph"/>
        <w:numPr>
          <w:ilvl w:val="1"/>
          <w:numId w:val="6"/>
        </w:numPr>
        <w:jc w:val="both"/>
        <w:rPr>
          <w:rFonts w:ascii="Times New Roman" w:eastAsia="Times New Roman" w:hAnsi="Times New Roman" w:cs="Times New Roman"/>
          <w:b/>
          <w:sz w:val="24"/>
          <w:szCs w:val="24"/>
        </w:rPr>
      </w:pPr>
      <w:r w:rsidRPr="003F42A8">
        <w:rPr>
          <w:rFonts w:ascii="Times New Roman" w:eastAsia="Times New Roman" w:hAnsi="Times New Roman" w:cs="Times New Roman"/>
          <w:b/>
          <w:sz w:val="24"/>
          <w:szCs w:val="24"/>
        </w:rPr>
        <w:t>Summary of promising OTEC sites</w:t>
      </w:r>
    </w:p>
    <w:p w14:paraId="332AF2A3" w14:textId="77777777" w:rsidR="00F21C37" w:rsidRDefault="00F21C37">
      <w:pPr>
        <w:jc w:val="both"/>
        <w:rPr>
          <w:rFonts w:ascii="Times New Roman" w:eastAsia="Times New Roman" w:hAnsi="Times New Roman" w:cs="Times New Roman"/>
          <w:sz w:val="24"/>
          <w:szCs w:val="24"/>
        </w:rPr>
      </w:pPr>
    </w:p>
    <w:p w14:paraId="11AB31F5" w14:textId="05238FAC"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next further apply a filter to the results obtained thus far and examine potential areas that lie relatively near settled areas, roads or other sites that would be conducive to building and using infrastructure. At this first level of approximation, several islands can fulfill this latter criterion as well. For example, Dominica (near the capital city Roseau), the west coast of Martinique and St. Lucia (near Soufrière) are among the most promising sites, along with several areas in Cuba and Jamaica, amongst others. Table 2 lists some of the most promising sites.  </w:t>
      </w:r>
    </w:p>
    <w:p w14:paraId="6FA83634" w14:textId="5777D271" w:rsidR="00F21C37" w:rsidRDefault="00F21C37">
      <w:pPr>
        <w:spacing w:line="360" w:lineRule="auto"/>
        <w:ind w:firstLine="720"/>
        <w:jc w:val="both"/>
        <w:rPr>
          <w:rFonts w:ascii="Times New Roman" w:eastAsia="Times New Roman" w:hAnsi="Times New Roman" w:cs="Times New Roman"/>
          <w:sz w:val="24"/>
          <w:szCs w:val="24"/>
        </w:rPr>
      </w:pPr>
    </w:p>
    <w:p w14:paraId="2DAC7C62" w14:textId="77777777" w:rsidR="008659BF" w:rsidRDefault="008659BF">
      <w:pPr>
        <w:spacing w:line="360" w:lineRule="auto"/>
        <w:ind w:firstLine="720"/>
        <w:jc w:val="both"/>
        <w:rPr>
          <w:rFonts w:ascii="Times New Roman" w:eastAsia="Times New Roman" w:hAnsi="Times New Roman" w:cs="Times New Roman"/>
          <w:sz w:val="24"/>
          <w:szCs w:val="24"/>
        </w:rPr>
      </w:pPr>
    </w:p>
    <w:p w14:paraId="23345D8E" w14:textId="404B7128" w:rsidR="00F21C37" w:rsidRDefault="00875D4A">
      <w:pPr>
        <w:keepNext/>
        <w:pBdr>
          <w:top w:val="nil"/>
          <w:left w:val="nil"/>
          <w:bottom w:val="nil"/>
          <w:right w:val="nil"/>
          <w:between w:val="nil"/>
        </w:pBdr>
        <w:spacing w:after="200" w:line="240" w:lineRule="auto"/>
        <w:rPr>
          <w:rFonts w:ascii="Times New Roman" w:eastAsia="Times New Roman" w:hAnsi="Times New Roman" w:cs="Times New Roman"/>
          <w:i/>
          <w:sz w:val="20"/>
          <w:szCs w:val="20"/>
        </w:rPr>
      </w:pPr>
      <w:r>
        <w:rPr>
          <w:rFonts w:ascii="Times New Roman" w:eastAsia="Times New Roman" w:hAnsi="Times New Roman" w:cs="Times New Roman"/>
          <w:i/>
          <w:sz w:val="20"/>
          <w:szCs w:val="20"/>
        </w:rPr>
        <w:t>Table 2 - List of sites with OTEC potential (</w:t>
      </w:r>
      <w:r w:rsidR="008659BF">
        <w:rPr>
          <w:rFonts w:ascii="Times New Roman" w:eastAsia="Times New Roman" w:hAnsi="Times New Roman" w:cs="Times New Roman"/>
          <w:i/>
          <w:sz w:val="20"/>
          <w:szCs w:val="20"/>
        </w:rPr>
        <w:t>1,000</w:t>
      </w:r>
      <w:r>
        <w:rPr>
          <w:rFonts w:ascii="Times New Roman" w:eastAsia="Times New Roman" w:hAnsi="Times New Roman" w:cs="Times New Roman"/>
          <w:i/>
          <w:sz w:val="20"/>
          <w:szCs w:val="20"/>
        </w:rPr>
        <w:t xml:space="preserve"> m depth at closer than 5 km to the coast) as well as being near towns or other infrastructure</w:t>
      </w:r>
    </w:p>
    <w:tbl>
      <w:tblPr>
        <w:tblStyle w:val="a0"/>
        <w:tblW w:w="9570" w:type="dxa"/>
        <w:tblLayout w:type="fixed"/>
        <w:tblLook w:val="0600" w:firstRow="0" w:lastRow="0" w:firstColumn="0" w:lastColumn="0" w:noHBand="1" w:noVBand="1"/>
      </w:tblPr>
      <w:tblGrid>
        <w:gridCol w:w="2694"/>
        <w:gridCol w:w="1842"/>
        <w:gridCol w:w="5034"/>
      </w:tblGrid>
      <w:tr w:rsidR="00F21C37" w14:paraId="69F184AB" w14:textId="77777777" w:rsidTr="0008222C">
        <w:trPr>
          <w:trHeight w:val="440"/>
        </w:trPr>
        <w:tc>
          <w:tcPr>
            <w:tcW w:w="2694" w:type="dxa"/>
            <w:vMerge w:val="restart"/>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2AF5E362" w14:textId="77777777" w:rsidR="00F21C37" w:rsidRDefault="00875D4A">
            <w:pPr>
              <w:widowControl w:val="0"/>
              <w:rPr>
                <w:rFonts w:ascii="Times New Roman" w:eastAsia="Times New Roman" w:hAnsi="Times New Roman" w:cs="Times New Roman"/>
                <w:sz w:val="24"/>
                <w:szCs w:val="24"/>
              </w:rPr>
            </w:pPr>
            <w:bookmarkStart w:id="6" w:name="_Hlk49852778"/>
            <w:r>
              <w:rPr>
                <w:rFonts w:ascii="Times New Roman" w:eastAsia="Times New Roman" w:hAnsi="Times New Roman" w:cs="Times New Roman"/>
                <w:sz w:val="24"/>
                <w:szCs w:val="24"/>
              </w:rPr>
              <w:t>Jamaica</w:t>
            </w:r>
          </w:p>
        </w:tc>
        <w:tc>
          <w:tcPr>
            <w:tcW w:w="1842" w:type="dxa"/>
            <w:tcBorders>
              <w:top w:val="nil"/>
              <w:left w:val="single" w:sz="24" w:space="0" w:color="2F75B5"/>
              <w:bottom w:val="nil"/>
              <w:right w:val="nil"/>
            </w:tcBorders>
            <w:shd w:val="clear" w:color="auto" w:fill="CFE2F3"/>
            <w:tcMar>
              <w:top w:w="100" w:type="dxa"/>
              <w:left w:w="100" w:type="dxa"/>
              <w:bottom w:w="100" w:type="dxa"/>
              <w:right w:w="100" w:type="dxa"/>
            </w:tcMar>
          </w:tcPr>
          <w:p w14:paraId="3620F56D" w14:textId="77777777" w:rsidR="00F21C37" w:rsidRDefault="00875D4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Western</w:t>
            </w:r>
          </w:p>
        </w:tc>
        <w:tc>
          <w:tcPr>
            <w:tcW w:w="5034" w:type="dxa"/>
            <w:tcBorders>
              <w:top w:val="nil"/>
              <w:left w:val="nil"/>
              <w:bottom w:val="nil"/>
              <w:right w:val="nil"/>
            </w:tcBorders>
            <w:shd w:val="clear" w:color="auto" w:fill="CFE2F3"/>
            <w:tcMar>
              <w:top w:w="100" w:type="dxa"/>
              <w:left w:w="100" w:type="dxa"/>
              <w:bottom w:w="100" w:type="dxa"/>
              <w:right w:w="100" w:type="dxa"/>
            </w:tcMar>
          </w:tcPr>
          <w:p w14:paraId="297433BC"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Negril (hotels, airport)</w:t>
            </w:r>
          </w:p>
        </w:tc>
      </w:tr>
      <w:tr w:rsidR="00F21C37" w14:paraId="5F328C93" w14:textId="77777777" w:rsidTr="0008222C">
        <w:trPr>
          <w:trHeight w:val="440"/>
        </w:trPr>
        <w:tc>
          <w:tcPr>
            <w:tcW w:w="2694" w:type="dxa"/>
            <w:vMerge/>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717B77FF" w14:textId="77777777" w:rsidR="00F21C37" w:rsidRDefault="00F21C37">
            <w:pPr>
              <w:widowControl w:val="0"/>
              <w:pBdr>
                <w:top w:val="nil"/>
                <w:left w:val="nil"/>
                <w:bottom w:val="nil"/>
                <w:right w:val="nil"/>
                <w:between w:val="nil"/>
              </w:pBdr>
              <w:rPr>
                <w:rFonts w:ascii="Times New Roman" w:eastAsia="Times New Roman" w:hAnsi="Times New Roman" w:cs="Times New Roman"/>
                <w:i/>
                <w:sz w:val="24"/>
                <w:szCs w:val="24"/>
              </w:rPr>
            </w:pPr>
          </w:p>
        </w:tc>
        <w:tc>
          <w:tcPr>
            <w:tcW w:w="1842" w:type="dxa"/>
            <w:tcBorders>
              <w:top w:val="nil"/>
              <w:left w:val="single" w:sz="24" w:space="0" w:color="2F75B5"/>
              <w:bottom w:val="nil"/>
              <w:right w:val="nil"/>
            </w:tcBorders>
            <w:shd w:val="clear" w:color="auto" w:fill="CFE2F3"/>
            <w:tcMar>
              <w:top w:w="100" w:type="dxa"/>
              <w:left w:w="100" w:type="dxa"/>
              <w:bottom w:w="100" w:type="dxa"/>
              <w:right w:w="100" w:type="dxa"/>
            </w:tcMar>
          </w:tcPr>
          <w:p w14:paraId="28B776B6" w14:textId="77777777" w:rsidR="00F21C37" w:rsidRDefault="00875D4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Northwestern</w:t>
            </w:r>
          </w:p>
        </w:tc>
        <w:tc>
          <w:tcPr>
            <w:tcW w:w="5034" w:type="dxa"/>
            <w:tcBorders>
              <w:top w:val="nil"/>
              <w:left w:val="nil"/>
              <w:bottom w:val="nil"/>
              <w:right w:val="nil"/>
            </w:tcBorders>
            <w:shd w:val="clear" w:color="auto" w:fill="CFE2F3"/>
            <w:tcMar>
              <w:top w:w="100" w:type="dxa"/>
              <w:left w:w="100" w:type="dxa"/>
              <w:bottom w:w="100" w:type="dxa"/>
              <w:right w:w="100" w:type="dxa"/>
            </w:tcMar>
          </w:tcPr>
          <w:p w14:paraId="2151EE60"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Lucea</w:t>
            </w:r>
          </w:p>
        </w:tc>
      </w:tr>
      <w:tr w:rsidR="00F21C37" w14:paraId="6B33A047" w14:textId="77777777" w:rsidTr="0008222C">
        <w:trPr>
          <w:trHeight w:val="440"/>
        </w:trPr>
        <w:tc>
          <w:tcPr>
            <w:tcW w:w="2694" w:type="dxa"/>
            <w:vMerge/>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3147C9FB" w14:textId="77777777" w:rsidR="00F21C37" w:rsidRDefault="00F21C37">
            <w:pPr>
              <w:widowControl w:val="0"/>
              <w:pBdr>
                <w:top w:val="nil"/>
                <w:left w:val="nil"/>
                <w:bottom w:val="nil"/>
                <w:right w:val="nil"/>
                <w:between w:val="nil"/>
              </w:pBdr>
              <w:rPr>
                <w:rFonts w:ascii="Times New Roman" w:eastAsia="Times New Roman" w:hAnsi="Times New Roman" w:cs="Times New Roman"/>
                <w:i/>
                <w:sz w:val="24"/>
                <w:szCs w:val="24"/>
              </w:rPr>
            </w:pPr>
          </w:p>
        </w:tc>
        <w:tc>
          <w:tcPr>
            <w:tcW w:w="1842" w:type="dxa"/>
            <w:tcBorders>
              <w:top w:val="nil"/>
              <w:left w:val="single" w:sz="24" w:space="0" w:color="2F75B5"/>
              <w:bottom w:val="nil"/>
              <w:right w:val="nil"/>
            </w:tcBorders>
            <w:shd w:val="clear" w:color="auto" w:fill="CFE2F3"/>
            <w:tcMar>
              <w:top w:w="100" w:type="dxa"/>
              <w:left w:w="100" w:type="dxa"/>
              <w:bottom w:w="100" w:type="dxa"/>
              <w:right w:w="100" w:type="dxa"/>
            </w:tcMar>
          </w:tcPr>
          <w:p w14:paraId="2A1C6F36" w14:textId="77777777" w:rsidR="00F21C37" w:rsidRDefault="00875D4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Northwestern</w:t>
            </w:r>
          </w:p>
        </w:tc>
        <w:tc>
          <w:tcPr>
            <w:tcW w:w="5034" w:type="dxa"/>
            <w:tcBorders>
              <w:top w:val="nil"/>
              <w:left w:val="nil"/>
              <w:bottom w:val="nil"/>
              <w:right w:val="nil"/>
            </w:tcBorders>
            <w:shd w:val="clear" w:color="auto" w:fill="CFE2F3"/>
            <w:tcMar>
              <w:top w:w="100" w:type="dxa"/>
              <w:left w:w="100" w:type="dxa"/>
              <w:bottom w:w="100" w:type="dxa"/>
              <w:right w:w="100" w:type="dxa"/>
            </w:tcMar>
          </w:tcPr>
          <w:p w14:paraId="1FE339F8"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Montego Bay</w:t>
            </w:r>
          </w:p>
        </w:tc>
      </w:tr>
      <w:tr w:rsidR="00F21C37" w14:paraId="5BE8144F" w14:textId="77777777" w:rsidTr="0008222C">
        <w:trPr>
          <w:trHeight w:val="440"/>
        </w:trPr>
        <w:tc>
          <w:tcPr>
            <w:tcW w:w="2694" w:type="dxa"/>
            <w:vMerge/>
            <w:tcBorders>
              <w:top w:val="nil"/>
              <w:left w:val="nil"/>
              <w:right w:val="single" w:sz="24" w:space="0" w:color="2F75B5"/>
            </w:tcBorders>
            <w:shd w:val="clear" w:color="auto" w:fill="auto"/>
            <w:tcMar>
              <w:top w:w="100" w:type="dxa"/>
              <w:left w:w="100" w:type="dxa"/>
              <w:bottom w:w="100" w:type="dxa"/>
              <w:right w:w="100" w:type="dxa"/>
            </w:tcMar>
            <w:vAlign w:val="center"/>
          </w:tcPr>
          <w:p w14:paraId="3698C50C" w14:textId="77777777" w:rsidR="00F21C37" w:rsidRDefault="00F21C37">
            <w:pPr>
              <w:widowControl w:val="0"/>
              <w:pBdr>
                <w:top w:val="nil"/>
                <w:left w:val="nil"/>
                <w:bottom w:val="nil"/>
                <w:right w:val="nil"/>
                <w:between w:val="nil"/>
              </w:pBdr>
              <w:rPr>
                <w:rFonts w:ascii="Times New Roman" w:eastAsia="Times New Roman" w:hAnsi="Times New Roman" w:cs="Times New Roman"/>
                <w:i/>
                <w:sz w:val="24"/>
                <w:szCs w:val="24"/>
              </w:rPr>
            </w:pPr>
          </w:p>
        </w:tc>
        <w:tc>
          <w:tcPr>
            <w:tcW w:w="1842" w:type="dxa"/>
            <w:tcBorders>
              <w:top w:val="nil"/>
              <w:left w:val="single" w:sz="24" w:space="0" w:color="2F75B5"/>
              <w:bottom w:val="nil"/>
              <w:right w:val="nil"/>
            </w:tcBorders>
            <w:shd w:val="clear" w:color="auto" w:fill="CFE2F3"/>
            <w:tcMar>
              <w:top w:w="100" w:type="dxa"/>
              <w:left w:w="100" w:type="dxa"/>
              <w:bottom w:w="100" w:type="dxa"/>
              <w:right w:w="100" w:type="dxa"/>
            </w:tcMar>
          </w:tcPr>
          <w:p w14:paraId="1DCC1D93" w14:textId="77777777" w:rsidR="00F21C37" w:rsidRDefault="00875D4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Southeast</w:t>
            </w:r>
          </w:p>
        </w:tc>
        <w:tc>
          <w:tcPr>
            <w:tcW w:w="5034" w:type="dxa"/>
            <w:tcBorders>
              <w:top w:val="nil"/>
              <w:left w:val="nil"/>
              <w:bottom w:val="nil"/>
              <w:right w:val="nil"/>
            </w:tcBorders>
            <w:shd w:val="clear" w:color="auto" w:fill="CFE2F3"/>
            <w:tcMar>
              <w:top w:w="100" w:type="dxa"/>
              <w:left w:w="100" w:type="dxa"/>
              <w:bottom w:w="100" w:type="dxa"/>
              <w:right w:w="100" w:type="dxa"/>
            </w:tcMar>
          </w:tcPr>
          <w:p w14:paraId="3A975D6E"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East of Kingston</w:t>
            </w:r>
          </w:p>
        </w:tc>
      </w:tr>
      <w:tr w:rsidR="00F21C37" w14:paraId="65670745" w14:textId="77777777" w:rsidTr="0008222C">
        <w:trPr>
          <w:trHeight w:val="330"/>
        </w:trPr>
        <w:tc>
          <w:tcPr>
            <w:tcW w:w="2694" w:type="dxa"/>
            <w:tcBorders>
              <w:right w:val="nil"/>
            </w:tcBorders>
            <w:shd w:val="clear" w:color="auto" w:fill="auto"/>
            <w:tcMar>
              <w:top w:w="100" w:type="dxa"/>
              <w:left w:w="100" w:type="dxa"/>
              <w:bottom w:w="100" w:type="dxa"/>
              <w:right w:w="100" w:type="dxa"/>
            </w:tcMar>
            <w:vAlign w:val="center"/>
          </w:tcPr>
          <w:p w14:paraId="7160023F" w14:textId="77777777" w:rsidR="00F21C37" w:rsidRDefault="00F21C37">
            <w:pPr>
              <w:widowControl w:val="0"/>
              <w:pBdr>
                <w:top w:val="nil"/>
                <w:left w:val="nil"/>
                <w:bottom w:val="nil"/>
                <w:right w:val="nil"/>
                <w:between w:val="nil"/>
              </w:pBdr>
              <w:rPr>
                <w:rFonts w:ascii="Times New Roman" w:eastAsia="Times New Roman" w:hAnsi="Times New Roman" w:cs="Times New Roman"/>
                <w:sz w:val="24"/>
                <w:szCs w:val="24"/>
              </w:rPr>
            </w:pPr>
          </w:p>
        </w:tc>
        <w:tc>
          <w:tcPr>
            <w:tcW w:w="1842" w:type="dxa"/>
            <w:tcBorders>
              <w:top w:val="nil"/>
              <w:left w:val="nil"/>
              <w:bottom w:val="nil"/>
              <w:right w:val="nil"/>
            </w:tcBorders>
            <w:shd w:val="clear" w:color="auto" w:fill="auto"/>
            <w:tcMar>
              <w:top w:w="100" w:type="dxa"/>
              <w:left w:w="100" w:type="dxa"/>
              <w:bottom w:w="100" w:type="dxa"/>
              <w:right w:w="100" w:type="dxa"/>
            </w:tcMar>
          </w:tcPr>
          <w:p w14:paraId="0B432C24" w14:textId="77777777" w:rsidR="00F21C37" w:rsidRDefault="00F21C37">
            <w:pPr>
              <w:widowControl w:val="0"/>
              <w:pBdr>
                <w:top w:val="nil"/>
                <w:left w:val="nil"/>
                <w:bottom w:val="nil"/>
                <w:right w:val="nil"/>
                <w:between w:val="nil"/>
              </w:pBdr>
              <w:rPr>
                <w:rFonts w:ascii="Times New Roman" w:eastAsia="Times New Roman" w:hAnsi="Times New Roman" w:cs="Times New Roman"/>
                <w:i/>
                <w:sz w:val="24"/>
                <w:szCs w:val="24"/>
              </w:rPr>
            </w:pPr>
          </w:p>
        </w:tc>
        <w:tc>
          <w:tcPr>
            <w:tcW w:w="5034" w:type="dxa"/>
            <w:tcBorders>
              <w:top w:val="nil"/>
              <w:left w:val="nil"/>
              <w:bottom w:val="nil"/>
              <w:right w:val="nil"/>
            </w:tcBorders>
            <w:shd w:val="clear" w:color="auto" w:fill="auto"/>
            <w:tcMar>
              <w:top w:w="100" w:type="dxa"/>
              <w:left w:w="100" w:type="dxa"/>
              <w:bottom w:w="100" w:type="dxa"/>
              <w:right w:w="100" w:type="dxa"/>
            </w:tcMar>
          </w:tcPr>
          <w:p w14:paraId="2B01214B" w14:textId="77777777" w:rsidR="00F21C37" w:rsidRDefault="00F21C37">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F21C37" w14:paraId="12E0B290" w14:textId="77777777" w:rsidTr="0008222C">
        <w:tc>
          <w:tcPr>
            <w:tcW w:w="2694" w:type="dxa"/>
            <w:tcBorders>
              <w:left w:val="nil"/>
              <w:right w:val="single" w:sz="24" w:space="0" w:color="2F75B5"/>
            </w:tcBorders>
            <w:shd w:val="clear" w:color="auto" w:fill="auto"/>
            <w:tcMar>
              <w:top w:w="100" w:type="dxa"/>
              <w:left w:w="100" w:type="dxa"/>
              <w:bottom w:w="100" w:type="dxa"/>
              <w:right w:w="100" w:type="dxa"/>
            </w:tcMar>
            <w:vAlign w:val="center"/>
          </w:tcPr>
          <w:p w14:paraId="3C8ED7C7"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Grand Cayman</w:t>
            </w:r>
          </w:p>
        </w:tc>
        <w:tc>
          <w:tcPr>
            <w:tcW w:w="1842" w:type="dxa"/>
            <w:tcBorders>
              <w:top w:val="nil"/>
              <w:left w:val="single" w:sz="24" w:space="0" w:color="2F75B5"/>
              <w:bottom w:val="nil"/>
              <w:right w:val="nil"/>
            </w:tcBorders>
            <w:shd w:val="clear" w:color="auto" w:fill="CFE2F3"/>
            <w:tcMar>
              <w:top w:w="100" w:type="dxa"/>
              <w:left w:w="100" w:type="dxa"/>
              <w:bottom w:w="100" w:type="dxa"/>
              <w:right w:w="100" w:type="dxa"/>
            </w:tcMar>
          </w:tcPr>
          <w:p w14:paraId="4EF8D4D8" w14:textId="77777777" w:rsidR="00F21C37" w:rsidRDefault="00875D4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All areas</w:t>
            </w:r>
          </w:p>
        </w:tc>
        <w:tc>
          <w:tcPr>
            <w:tcW w:w="5034" w:type="dxa"/>
            <w:tcBorders>
              <w:top w:val="nil"/>
              <w:left w:val="nil"/>
              <w:bottom w:val="nil"/>
              <w:right w:val="nil"/>
            </w:tcBorders>
            <w:shd w:val="clear" w:color="auto" w:fill="CFE2F3"/>
            <w:tcMar>
              <w:top w:w="100" w:type="dxa"/>
              <w:left w:w="100" w:type="dxa"/>
              <w:bottom w:w="100" w:type="dxa"/>
              <w:right w:w="100" w:type="dxa"/>
            </w:tcMar>
          </w:tcPr>
          <w:p w14:paraId="3B0A3D5B"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George Town, </w:t>
            </w:r>
            <w:proofErr w:type="spellStart"/>
            <w:r>
              <w:rPr>
                <w:rFonts w:ascii="Times New Roman" w:eastAsia="Times New Roman" w:hAnsi="Times New Roman" w:cs="Times New Roman"/>
                <w:color w:val="000000"/>
                <w:sz w:val="24"/>
                <w:szCs w:val="24"/>
              </w:rPr>
              <w:t>Bodden</w:t>
            </w:r>
            <w:proofErr w:type="spellEnd"/>
            <w:r>
              <w:rPr>
                <w:rFonts w:ascii="Times New Roman" w:eastAsia="Times New Roman" w:hAnsi="Times New Roman" w:cs="Times New Roman"/>
                <w:color w:val="000000"/>
                <w:sz w:val="24"/>
                <w:szCs w:val="24"/>
              </w:rPr>
              <w:t xml:space="preserve"> Town, East End, West Bay</w:t>
            </w:r>
          </w:p>
        </w:tc>
      </w:tr>
      <w:tr w:rsidR="00F21C37" w14:paraId="0C6976D6" w14:textId="77777777" w:rsidTr="0008222C">
        <w:trPr>
          <w:trHeight w:val="440"/>
        </w:trPr>
        <w:tc>
          <w:tcPr>
            <w:tcW w:w="2694" w:type="dxa"/>
            <w:tcBorders>
              <w:right w:val="nil"/>
            </w:tcBorders>
            <w:shd w:val="clear" w:color="auto" w:fill="auto"/>
            <w:tcMar>
              <w:top w:w="100" w:type="dxa"/>
              <w:left w:w="100" w:type="dxa"/>
              <w:bottom w:w="100" w:type="dxa"/>
              <w:right w:w="100" w:type="dxa"/>
            </w:tcMar>
            <w:vAlign w:val="center"/>
          </w:tcPr>
          <w:p w14:paraId="512F045F" w14:textId="77777777" w:rsidR="00F21C37" w:rsidRDefault="00F21C37">
            <w:pPr>
              <w:widowControl w:val="0"/>
              <w:rPr>
                <w:rFonts w:ascii="Times New Roman" w:eastAsia="Times New Roman" w:hAnsi="Times New Roman" w:cs="Times New Roman"/>
                <w:sz w:val="24"/>
                <w:szCs w:val="24"/>
              </w:rPr>
            </w:pPr>
          </w:p>
        </w:tc>
        <w:tc>
          <w:tcPr>
            <w:tcW w:w="1842" w:type="dxa"/>
            <w:tcBorders>
              <w:top w:val="nil"/>
              <w:left w:val="nil"/>
              <w:bottom w:val="nil"/>
              <w:right w:val="nil"/>
            </w:tcBorders>
            <w:shd w:val="clear" w:color="auto" w:fill="auto"/>
            <w:tcMar>
              <w:top w:w="100" w:type="dxa"/>
              <w:left w:w="100" w:type="dxa"/>
              <w:bottom w:w="100" w:type="dxa"/>
              <w:right w:w="100" w:type="dxa"/>
            </w:tcMar>
          </w:tcPr>
          <w:p w14:paraId="13C783FC" w14:textId="77777777" w:rsidR="00F21C37" w:rsidRDefault="00F21C37">
            <w:pPr>
              <w:widowControl w:val="0"/>
              <w:pBdr>
                <w:top w:val="nil"/>
                <w:left w:val="nil"/>
                <w:bottom w:val="nil"/>
                <w:right w:val="nil"/>
                <w:between w:val="nil"/>
              </w:pBdr>
              <w:rPr>
                <w:rFonts w:ascii="Times New Roman" w:eastAsia="Times New Roman" w:hAnsi="Times New Roman" w:cs="Times New Roman"/>
                <w:i/>
                <w:sz w:val="24"/>
                <w:szCs w:val="24"/>
              </w:rPr>
            </w:pPr>
          </w:p>
        </w:tc>
        <w:tc>
          <w:tcPr>
            <w:tcW w:w="5034" w:type="dxa"/>
            <w:tcBorders>
              <w:top w:val="nil"/>
              <w:left w:val="nil"/>
              <w:bottom w:val="nil"/>
              <w:right w:val="nil"/>
            </w:tcBorders>
            <w:shd w:val="clear" w:color="auto" w:fill="auto"/>
            <w:tcMar>
              <w:top w:w="100" w:type="dxa"/>
              <w:left w:w="100" w:type="dxa"/>
              <w:bottom w:w="100" w:type="dxa"/>
              <w:right w:w="100" w:type="dxa"/>
            </w:tcMar>
          </w:tcPr>
          <w:p w14:paraId="681F1B5C" w14:textId="77777777" w:rsidR="00F21C37" w:rsidRDefault="00F21C37">
            <w:pPr>
              <w:widowControl w:val="0"/>
              <w:pBdr>
                <w:top w:val="nil"/>
                <w:left w:val="nil"/>
                <w:bottom w:val="nil"/>
                <w:right w:val="nil"/>
                <w:between w:val="nil"/>
              </w:pBdr>
              <w:rPr>
                <w:rFonts w:ascii="Times New Roman" w:eastAsia="Times New Roman" w:hAnsi="Times New Roman" w:cs="Times New Roman"/>
                <w:sz w:val="24"/>
                <w:szCs w:val="24"/>
              </w:rPr>
            </w:pPr>
          </w:p>
        </w:tc>
      </w:tr>
      <w:tr w:rsidR="00F21C37" w14:paraId="7596DDE7" w14:textId="77777777" w:rsidTr="0008222C">
        <w:trPr>
          <w:trHeight w:val="440"/>
        </w:trPr>
        <w:tc>
          <w:tcPr>
            <w:tcW w:w="2694" w:type="dxa"/>
            <w:vMerge w:val="restart"/>
            <w:tcBorders>
              <w:left w:val="nil"/>
              <w:bottom w:val="nil"/>
              <w:right w:val="single" w:sz="24" w:space="0" w:color="2F75B5"/>
            </w:tcBorders>
            <w:shd w:val="clear" w:color="auto" w:fill="auto"/>
            <w:tcMar>
              <w:top w:w="100" w:type="dxa"/>
              <w:left w:w="100" w:type="dxa"/>
              <w:bottom w:w="100" w:type="dxa"/>
              <w:right w:w="100" w:type="dxa"/>
            </w:tcMar>
            <w:vAlign w:val="center"/>
          </w:tcPr>
          <w:p w14:paraId="45009E1F" w14:textId="77777777" w:rsidR="00F21C37" w:rsidRDefault="00875D4A">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Cuba</w:t>
            </w:r>
          </w:p>
        </w:tc>
        <w:tc>
          <w:tcPr>
            <w:tcW w:w="1842" w:type="dxa"/>
            <w:tcBorders>
              <w:top w:val="nil"/>
              <w:left w:val="single" w:sz="24" w:space="0" w:color="2F75B5"/>
              <w:bottom w:val="nil"/>
              <w:right w:val="nil"/>
            </w:tcBorders>
            <w:shd w:val="clear" w:color="auto" w:fill="CFE2F3"/>
            <w:tcMar>
              <w:top w:w="100" w:type="dxa"/>
              <w:left w:w="100" w:type="dxa"/>
              <w:bottom w:w="100" w:type="dxa"/>
              <w:right w:w="100" w:type="dxa"/>
            </w:tcMar>
          </w:tcPr>
          <w:p w14:paraId="43BEF5CF" w14:textId="77777777" w:rsidR="00F21C37" w:rsidRDefault="00875D4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Southeast</w:t>
            </w:r>
          </w:p>
        </w:tc>
        <w:tc>
          <w:tcPr>
            <w:tcW w:w="5034" w:type="dxa"/>
            <w:tcBorders>
              <w:top w:val="nil"/>
              <w:left w:val="nil"/>
              <w:bottom w:val="nil"/>
              <w:right w:val="nil"/>
            </w:tcBorders>
            <w:shd w:val="clear" w:color="auto" w:fill="CFE2F3"/>
            <w:tcMar>
              <w:top w:w="100" w:type="dxa"/>
              <w:left w:w="100" w:type="dxa"/>
              <w:bottom w:w="100" w:type="dxa"/>
              <w:right w:w="100" w:type="dxa"/>
            </w:tcMar>
          </w:tcPr>
          <w:p w14:paraId="0FE8EB48"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Santiago de Cuba</w:t>
            </w:r>
          </w:p>
        </w:tc>
      </w:tr>
      <w:tr w:rsidR="00F21C37" w14:paraId="4778541E" w14:textId="77777777" w:rsidTr="0008222C">
        <w:trPr>
          <w:trHeight w:val="440"/>
        </w:trPr>
        <w:tc>
          <w:tcPr>
            <w:tcW w:w="2694" w:type="dxa"/>
            <w:vMerge/>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37CBE253" w14:textId="77777777" w:rsidR="00F21C37" w:rsidRDefault="00F21C37">
            <w:pPr>
              <w:widowControl w:val="0"/>
              <w:pBdr>
                <w:top w:val="nil"/>
                <w:left w:val="nil"/>
                <w:bottom w:val="nil"/>
                <w:right w:val="nil"/>
                <w:between w:val="nil"/>
              </w:pBdr>
              <w:rPr>
                <w:rFonts w:ascii="Times New Roman" w:eastAsia="Times New Roman" w:hAnsi="Times New Roman" w:cs="Times New Roman"/>
                <w:i/>
                <w:sz w:val="24"/>
                <w:szCs w:val="24"/>
              </w:rPr>
            </w:pPr>
          </w:p>
        </w:tc>
        <w:tc>
          <w:tcPr>
            <w:tcW w:w="1842" w:type="dxa"/>
            <w:tcBorders>
              <w:top w:val="nil"/>
              <w:left w:val="single" w:sz="24" w:space="0" w:color="2F75B5"/>
              <w:bottom w:val="nil"/>
              <w:right w:val="nil"/>
            </w:tcBorders>
            <w:shd w:val="clear" w:color="auto" w:fill="CFE2F3"/>
            <w:tcMar>
              <w:top w:w="100" w:type="dxa"/>
              <w:left w:w="100" w:type="dxa"/>
              <w:bottom w:w="100" w:type="dxa"/>
              <w:right w:w="100" w:type="dxa"/>
            </w:tcMar>
          </w:tcPr>
          <w:p w14:paraId="23B66A4A" w14:textId="77777777" w:rsidR="00F21C37" w:rsidRDefault="00875D4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Northeast</w:t>
            </w:r>
          </w:p>
        </w:tc>
        <w:tc>
          <w:tcPr>
            <w:tcW w:w="5034" w:type="dxa"/>
            <w:tcBorders>
              <w:top w:val="nil"/>
              <w:left w:val="nil"/>
              <w:bottom w:val="nil"/>
              <w:right w:val="nil"/>
            </w:tcBorders>
            <w:shd w:val="clear" w:color="auto" w:fill="CFE2F3"/>
            <w:tcMar>
              <w:top w:w="100" w:type="dxa"/>
              <w:left w:w="100" w:type="dxa"/>
              <w:bottom w:w="100" w:type="dxa"/>
              <w:right w:w="100" w:type="dxa"/>
            </w:tcMar>
          </w:tcPr>
          <w:p w14:paraId="28184E15"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Guardalavaca</w:t>
            </w:r>
            <w:proofErr w:type="spellEnd"/>
            <w:r>
              <w:rPr>
                <w:rFonts w:ascii="Times New Roman" w:eastAsia="Times New Roman" w:hAnsi="Times New Roman" w:cs="Times New Roman"/>
                <w:color w:val="000000"/>
                <w:sz w:val="24"/>
                <w:szCs w:val="24"/>
              </w:rPr>
              <w:t xml:space="preserve"> (tourist resorts)</w:t>
            </w:r>
          </w:p>
        </w:tc>
      </w:tr>
      <w:tr w:rsidR="00F21C37" w14:paraId="17A918E6" w14:textId="77777777" w:rsidTr="0008222C">
        <w:trPr>
          <w:trHeight w:val="440"/>
        </w:trPr>
        <w:tc>
          <w:tcPr>
            <w:tcW w:w="2694" w:type="dxa"/>
            <w:vMerge/>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6E3FF097" w14:textId="77777777" w:rsidR="00F21C37" w:rsidRDefault="00F21C37">
            <w:pPr>
              <w:widowControl w:val="0"/>
              <w:pBdr>
                <w:top w:val="nil"/>
                <w:left w:val="nil"/>
                <w:bottom w:val="nil"/>
                <w:right w:val="nil"/>
                <w:between w:val="nil"/>
              </w:pBdr>
              <w:rPr>
                <w:rFonts w:ascii="Times New Roman" w:eastAsia="Times New Roman" w:hAnsi="Times New Roman" w:cs="Times New Roman"/>
                <w:i/>
                <w:sz w:val="24"/>
                <w:szCs w:val="24"/>
              </w:rPr>
            </w:pPr>
          </w:p>
        </w:tc>
        <w:tc>
          <w:tcPr>
            <w:tcW w:w="1842" w:type="dxa"/>
            <w:tcBorders>
              <w:top w:val="nil"/>
              <w:left w:val="single" w:sz="24" w:space="0" w:color="2F75B5"/>
              <w:bottom w:val="nil"/>
              <w:right w:val="nil"/>
            </w:tcBorders>
            <w:shd w:val="clear" w:color="auto" w:fill="CFE2F3"/>
            <w:tcMar>
              <w:top w:w="100" w:type="dxa"/>
              <w:left w:w="100" w:type="dxa"/>
              <w:bottom w:w="100" w:type="dxa"/>
              <w:right w:w="100" w:type="dxa"/>
            </w:tcMar>
          </w:tcPr>
          <w:p w14:paraId="25FDCE10" w14:textId="77777777" w:rsidR="00F21C37" w:rsidRDefault="00875D4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Northeast</w:t>
            </w:r>
          </w:p>
        </w:tc>
        <w:tc>
          <w:tcPr>
            <w:tcW w:w="5034" w:type="dxa"/>
            <w:tcBorders>
              <w:top w:val="nil"/>
              <w:left w:val="nil"/>
              <w:bottom w:val="nil"/>
              <w:right w:val="nil"/>
            </w:tcBorders>
            <w:shd w:val="clear" w:color="auto" w:fill="CFE2F3"/>
            <w:tcMar>
              <w:top w:w="100" w:type="dxa"/>
              <w:left w:w="100" w:type="dxa"/>
              <w:bottom w:w="100" w:type="dxa"/>
              <w:right w:w="100" w:type="dxa"/>
            </w:tcMar>
          </w:tcPr>
          <w:p w14:paraId="14D7035F"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Playa Uvero, Playa La Playita (tourist resorts)</w:t>
            </w:r>
          </w:p>
        </w:tc>
      </w:tr>
      <w:tr w:rsidR="00F21C37" w14:paraId="396BDF70" w14:textId="77777777" w:rsidTr="0008222C">
        <w:trPr>
          <w:trHeight w:val="440"/>
        </w:trPr>
        <w:tc>
          <w:tcPr>
            <w:tcW w:w="2694" w:type="dxa"/>
            <w:vMerge/>
            <w:tcBorders>
              <w:top w:val="nil"/>
              <w:left w:val="nil"/>
              <w:right w:val="single" w:sz="24" w:space="0" w:color="2F75B5"/>
            </w:tcBorders>
            <w:shd w:val="clear" w:color="auto" w:fill="auto"/>
            <w:tcMar>
              <w:top w:w="100" w:type="dxa"/>
              <w:left w:w="100" w:type="dxa"/>
              <w:bottom w:w="100" w:type="dxa"/>
              <w:right w:w="100" w:type="dxa"/>
            </w:tcMar>
            <w:vAlign w:val="center"/>
          </w:tcPr>
          <w:p w14:paraId="4D2CEAAC" w14:textId="77777777" w:rsidR="00F21C37" w:rsidRDefault="00F21C37">
            <w:pPr>
              <w:widowControl w:val="0"/>
              <w:pBdr>
                <w:top w:val="nil"/>
                <w:left w:val="nil"/>
                <w:bottom w:val="nil"/>
                <w:right w:val="nil"/>
                <w:between w:val="nil"/>
              </w:pBdr>
              <w:rPr>
                <w:rFonts w:ascii="Times New Roman" w:eastAsia="Times New Roman" w:hAnsi="Times New Roman" w:cs="Times New Roman"/>
                <w:i/>
                <w:sz w:val="24"/>
                <w:szCs w:val="24"/>
              </w:rPr>
            </w:pPr>
          </w:p>
        </w:tc>
        <w:tc>
          <w:tcPr>
            <w:tcW w:w="1842" w:type="dxa"/>
            <w:tcBorders>
              <w:top w:val="nil"/>
              <w:left w:val="single" w:sz="24" w:space="0" w:color="2F75B5"/>
              <w:bottom w:val="nil"/>
              <w:right w:val="nil"/>
            </w:tcBorders>
            <w:shd w:val="clear" w:color="auto" w:fill="CFE2F3"/>
            <w:tcMar>
              <w:top w:w="100" w:type="dxa"/>
              <w:left w:w="100" w:type="dxa"/>
              <w:bottom w:w="100" w:type="dxa"/>
              <w:right w:w="100" w:type="dxa"/>
            </w:tcMar>
          </w:tcPr>
          <w:p w14:paraId="4F33AE63" w14:textId="77777777" w:rsidR="00F21C37" w:rsidRDefault="00875D4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Northeast</w:t>
            </w:r>
          </w:p>
        </w:tc>
        <w:tc>
          <w:tcPr>
            <w:tcW w:w="5034" w:type="dxa"/>
            <w:tcBorders>
              <w:top w:val="nil"/>
              <w:left w:val="nil"/>
              <w:bottom w:val="nil"/>
              <w:right w:val="nil"/>
            </w:tcBorders>
            <w:shd w:val="clear" w:color="auto" w:fill="CFE2F3"/>
            <w:tcMar>
              <w:top w:w="100" w:type="dxa"/>
              <w:left w:w="100" w:type="dxa"/>
              <w:bottom w:w="100" w:type="dxa"/>
              <w:right w:w="100" w:type="dxa"/>
            </w:tcMar>
          </w:tcPr>
          <w:p w14:paraId="0CB5E702"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Havana</w:t>
            </w:r>
          </w:p>
        </w:tc>
      </w:tr>
      <w:tr w:rsidR="00F21C37" w14:paraId="3CED2B4B" w14:textId="77777777" w:rsidTr="0008222C">
        <w:tc>
          <w:tcPr>
            <w:tcW w:w="2694" w:type="dxa"/>
            <w:tcBorders>
              <w:right w:val="nil"/>
            </w:tcBorders>
            <w:shd w:val="clear" w:color="auto" w:fill="auto"/>
            <w:tcMar>
              <w:top w:w="100" w:type="dxa"/>
              <w:left w:w="100" w:type="dxa"/>
              <w:bottom w:w="100" w:type="dxa"/>
              <w:right w:w="100" w:type="dxa"/>
            </w:tcMar>
            <w:vAlign w:val="center"/>
          </w:tcPr>
          <w:p w14:paraId="7A67AFDD" w14:textId="77777777" w:rsidR="00F21C37" w:rsidRDefault="00F21C37">
            <w:pPr>
              <w:widowControl w:val="0"/>
              <w:pBdr>
                <w:top w:val="nil"/>
                <w:left w:val="nil"/>
                <w:bottom w:val="nil"/>
                <w:right w:val="nil"/>
                <w:between w:val="nil"/>
              </w:pBdr>
              <w:rPr>
                <w:rFonts w:ascii="Times New Roman" w:eastAsia="Times New Roman" w:hAnsi="Times New Roman" w:cs="Times New Roman"/>
                <w:sz w:val="24"/>
                <w:szCs w:val="24"/>
              </w:rPr>
            </w:pPr>
          </w:p>
        </w:tc>
        <w:tc>
          <w:tcPr>
            <w:tcW w:w="1842" w:type="dxa"/>
            <w:tcBorders>
              <w:top w:val="nil"/>
              <w:left w:val="nil"/>
              <w:bottom w:val="nil"/>
              <w:right w:val="nil"/>
            </w:tcBorders>
            <w:shd w:val="clear" w:color="auto" w:fill="auto"/>
            <w:tcMar>
              <w:top w:w="100" w:type="dxa"/>
              <w:left w:w="100" w:type="dxa"/>
              <w:bottom w:w="100" w:type="dxa"/>
              <w:right w:w="100" w:type="dxa"/>
            </w:tcMar>
          </w:tcPr>
          <w:p w14:paraId="76D2ABDD" w14:textId="77777777" w:rsidR="00F21C37" w:rsidRDefault="00F21C37">
            <w:pPr>
              <w:widowControl w:val="0"/>
              <w:pBdr>
                <w:top w:val="nil"/>
                <w:left w:val="nil"/>
                <w:bottom w:val="nil"/>
                <w:right w:val="nil"/>
                <w:between w:val="nil"/>
              </w:pBdr>
              <w:rPr>
                <w:rFonts w:ascii="Times New Roman" w:eastAsia="Times New Roman" w:hAnsi="Times New Roman" w:cs="Times New Roman"/>
                <w:i/>
                <w:sz w:val="24"/>
                <w:szCs w:val="24"/>
              </w:rPr>
            </w:pPr>
          </w:p>
        </w:tc>
        <w:tc>
          <w:tcPr>
            <w:tcW w:w="5034" w:type="dxa"/>
            <w:tcBorders>
              <w:top w:val="nil"/>
              <w:left w:val="nil"/>
              <w:bottom w:val="nil"/>
              <w:right w:val="nil"/>
            </w:tcBorders>
            <w:shd w:val="clear" w:color="auto" w:fill="auto"/>
            <w:tcMar>
              <w:top w:w="100" w:type="dxa"/>
              <w:left w:w="100" w:type="dxa"/>
              <w:bottom w:w="100" w:type="dxa"/>
              <w:right w:w="100" w:type="dxa"/>
            </w:tcMar>
          </w:tcPr>
          <w:p w14:paraId="0B1843C9" w14:textId="77777777" w:rsidR="00F21C37" w:rsidRDefault="00F21C37">
            <w:pPr>
              <w:widowControl w:val="0"/>
              <w:pBdr>
                <w:top w:val="nil"/>
                <w:left w:val="nil"/>
                <w:bottom w:val="nil"/>
                <w:right w:val="nil"/>
                <w:between w:val="nil"/>
              </w:pBdr>
              <w:rPr>
                <w:rFonts w:ascii="Times New Roman" w:eastAsia="Times New Roman" w:hAnsi="Times New Roman" w:cs="Times New Roman"/>
                <w:sz w:val="24"/>
                <w:szCs w:val="24"/>
              </w:rPr>
            </w:pPr>
          </w:p>
        </w:tc>
      </w:tr>
      <w:tr w:rsidR="00F21C37" w14:paraId="401C591C" w14:textId="77777777" w:rsidTr="0008222C">
        <w:tc>
          <w:tcPr>
            <w:tcW w:w="2694" w:type="dxa"/>
            <w:tcBorders>
              <w:left w:val="nil"/>
              <w:bottom w:val="nil"/>
              <w:right w:val="single" w:sz="24" w:space="0" w:color="2F75B5"/>
            </w:tcBorders>
            <w:shd w:val="clear" w:color="auto" w:fill="auto"/>
            <w:tcMar>
              <w:top w:w="100" w:type="dxa"/>
              <w:left w:w="100" w:type="dxa"/>
              <w:bottom w:w="100" w:type="dxa"/>
              <w:right w:w="100" w:type="dxa"/>
            </w:tcMar>
            <w:vAlign w:val="center"/>
          </w:tcPr>
          <w:p w14:paraId="71A2BBB4"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Bahamas</w:t>
            </w:r>
          </w:p>
        </w:tc>
        <w:tc>
          <w:tcPr>
            <w:tcW w:w="1842" w:type="dxa"/>
            <w:tcBorders>
              <w:top w:val="nil"/>
              <w:left w:val="single" w:sz="24" w:space="0" w:color="2F75B5"/>
              <w:bottom w:val="nil"/>
              <w:right w:val="nil"/>
            </w:tcBorders>
            <w:shd w:val="clear" w:color="auto" w:fill="CFE2F3"/>
            <w:tcMar>
              <w:top w:w="100" w:type="dxa"/>
              <w:left w:w="100" w:type="dxa"/>
              <w:bottom w:w="100" w:type="dxa"/>
              <w:right w:w="100" w:type="dxa"/>
            </w:tcMar>
          </w:tcPr>
          <w:p w14:paraId="0B07D1F8" w14:textId="77777777" w:rsidR="00F21C37" w:rsidRDefault="00875D4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Central</w:t>
            </w:r>
          </w:p>
        </w:tc>
        <w:tc>
          <w:tcPr>
            <w:tcW w:w="5034" w:type="dxa"/>
            <w:tcBorders>
              <w:top w:val="nil"/>
              <w:left w:val="nil"/>
              <w:bottom w:val="nil"/>
              <w:right w:val="nil"/>
            </w:tcBorders>
            <w:shd w:val="clear" w:color="auto" w:fill="CFE2F3"/>
            <w:tcMar>
              <w:top w:w="100" w:type="dxa"/>
              <w:left w:w="100" w:type="dxa"/>
              <w:bottom w:w="100" w:type="dxa"/>
              <w:right w:w="100" w:type="dxa"/>
            </w:tcMar>
          </w:tcPr>
          <w:p w14:paraId="460EC806"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Nassau</w:t>
            </w:r>
          </w:p>
        </w:tc>
      </w:tr>
      <w:tr w:rsidR="00F21C37" w14:paraId="3977D35A" w14:textId="77777777" w:rsidTr="0008222C">
        <w:tc>
          <w:tcPr>
            <w:tcW w:w="2694" w:type="dxa"/>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1A93533A"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Turks and Caicos Islands</w:t>
            </w:r>
          </w:p>
        </w:tc>
        <w:tc>
          <w:tcPr>
            <w:tcW w:w="1842" w:type="dxa"/>
            <w:tcBorders>
              <w:top w:val="nil"/>
              <w:left w:val="single" w:sz="24" w:space="0" w:color="2F75B5"/>
              <w:bottom w:val="nil"/>
              <w:right w:val="nil"/>
            </w:tcBorders>
            <w:shd w:val="clear" w:color="auto" w:fill="CFE2F3"/>
            <w:tcMar>
              <w:top w:w="100" w:type="dxa"/>
              <w:left w:w="100" w:type="dxa"/>
              <w:bottom w:w="100" w:type="dxa"/>
              <w:right w:w="100" w:type="dxa"/>
            </w:tcMar>
          </w:tcPr>
          <w:p w14:paraId="20EC998F" w14:textId="77777777" w:rsidR="00F21C37" w:rsidRDefault="00875D4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East</w:t>
            </w:r>
          </w:p>
        </w:tc>
        <w:tc>
          <w:tcPr>
            <w:tcW w:w="5034" w:type="dxa"/>
            <w:tcBorders>
              <w:top w:val="nil"/>
              <w:left w:val="nil"/>
              <w:bottom w:val="nil"/>
              <w:right w:val="nil"/>
            </w:tcBorders>
            <w:shd w:val="clear" w:color="auto" w:fill="CFE2F3"/>
            <w:tcMar>
              <w:top w:w="100" w:type="dxa"/>
              <w:left w:w="100" w:type="dxa"/>
              <w:bottom w:w="100" w:type="dxa"/>
              <w:right w:w="100" w:type="dxa"/>
            </w:tcMar>
          </w:tcPr>
          <w:p w14:paraId="2FCBD359"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Cockburn Town</w:t>
            </w:r>
          </w:p>
        </w:tc>
      </w:tr>
      <w:tr w:rsidR="00F21C37" w:rsidRPr="006E15F6" w14:paraId="0C32C5CE" w14:textId="77777777" w:rsidTr="0008222C">
        <w:tc>
          <w:tcPr>
            <w:tcW w:w="2694" w:type="dxa"/>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44F3EB40"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Haiti</w:t>
            </w:r>
          </w:p>
        </w:tc>
        <w:tc>
          <w:tcPr>
            <w:tcW w:w="1842" w:type="dxa"/>
            <w:tcBorders>
              <w:top w:val="nil"/>
              <w:left w:val="single" w:sz="24" w:space="0" w:color="2F75B5"/>
              <w:bottom w:val="nil"/>
              <w:right w:val="nil"/>
            </w:tcBorders>
            <w:shd w:val="clear" w:color="auto" w:fill="CFE2F3"/>
            <w:tcMar>
              <w:top w:w="100" w:type="dxa"/>
              <w:left w:w="100" w:type="dxa"/>
              <w:bottom w:w="100" w:type="dxa"/>
              <w:right w:w="100" w:type="dxa"/>
            </w:tcMar>
          </w:tcPr>
          <w:p w14:paraId="5C94E1FF" w14:textId="77777777" w:rsidR="00F21C37" w:rsidRDefault="00875D4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West</w:t>
            </w:r>
          </w:p>
        </w:tc>
        <w:tc>
          <w:tcPr>
            <w:tcW w:w="5034" w:type="dxa"/>
            <w:tcBorders>
              <w:top w:val="nil"/>
              <w:left w:val="nil"/>
              <w:bottom w:val="nil"/>
              <w:right w:val="nil"/>
            </w:tcBorders>
            <w:shd w:val="clear" w:color="auto" w:fill="CFE2F3"/>
            <w:tcMar>
              <w:top w:w="100" w:type="dxa"/>
              <w:left w:w="100" w:type="dxa"/>
              <w:bottom w:w="100" w:type="dxa"/>
              <w:right w:w="100" w:type="dxa"/>
            </w:tcMar>
          </w:tcPr>
          <w:p w14:paraId="56AED51E" w14:textId="47889893" w:rsidR="00F21C37" w:rsidRPr="00DD4A4A" w:rsidRDefault="00875D4A">
            <w:pPr>
              <w:widowControl w:val="0"/>
              <w:pBdr>
                <w:top w:val="nil"/>
                <w:left w:val="nil"/>
                <w:bottom w:val="nil"/>
                <w:right w:val="nil"/>
                <w:between w:val="nil"/>
              </w:pBdr>
              <w:rPr>
                <w:rFonts w:ascii="Times New Roman" w:eastAsia="Times New Roman" w:hAnsi="Times New Roman" w:cs="Times New Roman"/>
                <w:sz w:val="24"/>
                <w:szCs w:val="24"/>
                <w:lang w:val="fr-FR"/>
              </w:rPr>
            </w:pPr>
            <w:r w:rsidRPr="00DD4A4A">
              <w:rPr>
                <w:rFonts w:ascii="Times New Roman" w:eastAsia="Times New Roman" w:hAnsi="Times New Roman" w:cs="Times New Roman"/>
                <w:sz w:val="24"/>
                <w:szCs w:val="24"/>
                <w:lang w:val="fr-FR"/>
              </w:rPr>
              <w:t xml:space="preserve">Canal de </w:t>
            </w:r>
            <w:proofErr w:type="spellStart"/>
            <w:r w:rsidR="008659BF">
              <w:rPr>
                <w:rFonts w:ascii="Times New Roman" w:eastAsia="Times New Roman" w:hAnsi="Times New Roman" w:cs="Times New Roman"/>
                <w:sz w:val="24"/>
                <w:szCs w:val="24"/>
                <w:lang w:val="fr-FR"/>
              </w:rPr>
              <w:t>St.</w:t>
            </w:r>
            <w:r w:rsidRPr="00DD4A4A">
              <w:rPr>
                <w:rFonts w:ascii="Times New Roman" w:eastAsia="Times New Roman" w:hAnsi="Times New Roman" w:cs="Times New Roman"/>
                <w:sz w:val="24"/>
                <w:szCs w:val="24"/>
                <w:lang w:val="fr-FR"/>
              </w:rPr>
              <w:t>-Marc</w:t>
            </w:r>
            <w:proofErr w:type="spellEnd"/>
            <w:r w:rsidRPr="00DD4A4A">
              <w:rPr>
                <w:rFonts w:ascii="Times New Roman" w:eastAsia="Times New Roman" w:hAnsi="Times New Roman" w:cs="Times New Roman"/>
                <w:sz w:val="24"/>
                <w:szCs w:val="24"/>
                <w:lang w:val="fr-FR"/>
              </w:rPr>
              <w:t>, Canal de la Gonâve</w:t>
            </w:r>
          </w:p>
        </w:tc>
      </w:tr>
      <w:tr w:rsidR="00F21C37" w14:paraId="77C06F7B" w14:textId="77777777" w:rsidTr="0008222C">
        <w:tc>
          <w:tcPr>
            <w:tcW w:w="2694" w:type="dxa"/>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12DB2483"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Dominican Republic</w:t>
            </w:r>
          </w:p>
        </w:tc>
        <w:tc>
          <w:tcPr>
            <w:tcW w:w="1842" w:type="dxa"/>
            <w:tcBorders>
              <w:top w:val="nil"/>
              <w:left w:val="single" w:sz="24" w:space="0" w:color="2F75B5"/>
              <w:bottom w:val="nil"/>
              <w:right w:val="nil"/>
            </w:tcBorders>
            <w:shd w:val="clear" w:color="auto" w:fill="CFE2F3"/>
            <w:tcMar>
              <w:top w:w="100" w:type="dxa"/>
              <w:left w:w="100" w:type="dxa"/>
              <w:bottom w:w="100" w:type="dxa"/>
              <w:right w:w="100" w:type="dxa"/>
            </w:tcMar>
          </w:tcPr>
          <w:p w14:paraId="7C1483A9" w14:textId="77777777" w:rsidR="00F21C37" w:rsidRDefault="00875D4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South</w:t>
            </w:r>
          </w:p>
        </w:tc>
        <w:tc>
          <w:tcPr>
            <w:tcW w:w="5034" w:type="dxa"/>
            <w:tcBorders>
              <w:top w:val="nil"/>
              <w:left w:val="nil"/>
              <w:bottom w:val="nil"/>
              <w:right w:val="nil"/>
            </w:tcBorders>
            <w:shd w:val="clear" w:color="auto" w:fill="CFE2F3"/>
            <w:tcMar>
              <w:top w:w="100" w:type="dxa"/>
              <w:left w:w="100" w:type="dxa"/>
              <w:bottom w:w="100" w:type="dxa"/>
              <w:right w:w="100" w:type="dxa"/>
            </w:tcMar>
          </w:tcPr>
          <w:p w14:paraId="3A0BF4F0"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Barahona, Paraíso, Los </w:t>
            </w:r>
            <w:proofErr w:type="spellStart"/>
            <w:r>
              <w:rPr>
                <w:rFonts w:ascii="Times New Roman" w:eastAsia="Times New Roman" w:hAnsi="Times New Roman" w:cs="Times New Roman"/>
                <w:sz w:val="24"/>
                <w:szCs w:val="24"/>
              </w:rPr>
              <w:t>Patos</w:t>
            </w:r>
            <w:proofErr w:type="spellEnd"/>
          </w:p>
        </w:tc>
      </w:tr>
      <w:tr w:rsidR="00F21C37" w14:paraId="356B691C" w14:textId="77777777" w:rsidTr="0008222C">
        <w:tc>
          <w:tcPr>
            <w:tcW w:w="2694" w:type="dxa"/>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2C81A8C9"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Puerto Rico</w:t>
            </w:r>
          </w:p>
        </w:tc>
        <w:tc>
          <w:tcPr>
            <w:tcW w:w="1842" w:type="dxa"/>
            <w:tcBorders>
              <w:top w:val="nil"/>
              <w:left w:val="single" w:sz="24" w:space="0" w:color="2F75B5"/>
              <w:bottom w:val="nil"/>
              <w:right w:val="nil"/>
            </w:tcBorders>
            <w:shd w:val="clear" w:color="auto" w:fill="CFE2F3"/>
            <w:tcMar>
              <w:top w:w="100" w:type="dxa"/>
              <w:left w:w="100" w:type="dxa"/>
              <w:bottom w:w="100" w:type="dxa"/>
              <w:right w:w="100" w:type="dxa"/>
            </w:tcMar>
          </w:tcPr>
          <w:p w14:paraId="0534FE77" w14:textId="77777777" w:rsidR="00F21C37" w:rsidRDefault="00875D4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Southeast</w:t>
            </w:r>
          </w:p>
        </w:tc>
        <w:tc>
          <w:tcPr>
            <w:tcW w:w="5034" w:type="dxa"/>
            <w:tcBorders>
              <w:top w:val="nil"/>
              <w:left w:val="nil"/>
              <w:bottom w:val="nil"/>
              <w:right w:val="nil"/>
            </w:tcBorders>
            <w:shd w:val="clear" w:color="auto" w:fill="CFE2F3"/>
            <w:tcMar>
              <w:top w:w="100" w:type="dxa"/>
              <w:left w:w="100" w:type="dxa"/>
              <w:bottom w:w="100" w:type="dxa"/>
              <w:right w:w="100" w:type="dxa"/>
            </w:tcMar>
          </w:tcPr>
          <w:p w14:paraId="5D12CDBB"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Guayama</w:t>
            </w:r>
            <w:proofErr w:type="spellEnd"/>
          </w:p>
        </w:tc>
      </w:tr>
      <w:tr w:rsidR="00F21C37" w14:paraId="1E69B8A9" w14:textId="77777777" w:rsidTr="0008222C">
        <w:tc>
          <w:tcPr>
            <w:tcW w:w="2694" w:type="dxa"/>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74AC1968"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Guadeloupe</w:t>
            </w:r>
          </w:p>
        </w:tc>
        <w:tc>
          <w:tcPr>
            <w:tcW w:w="1842" w:type="dxa"/>
            <w:tcBorders>
              <w:top w:val="nil"/>
              <w:left w:val="single" w:sz="24" w:space="0" w:color="2F75B5"/>
              <w:bottom w:val="nil"/>
              <w:right w:val="nil"/>
            </w:tcBorders>
            <w:shd w:val="clear" w:color="auto" w:fill="CFE2F3"/>
            <w:tcMar>
              <w:top w:w="100" w:type="dxa"/>
              <w:left w:w="100" w:type="dxa"/>
              <w:bottom w:w="100" w:type="dxa"/>
              <w:right w:w="100" w:type="dxa"/>
            </w:tcMar>
          </w:tcPr>
          <w:p w14:paraId="09579A81" w14:textId="77777777" w:rsidR="00F21C37" w:rsidRDefault="00875D4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Northeast</w:t>
            </w:r>
          </w:p>
        </w:tc>
        <w:tc>
          <w:tcPr>
            <w:tcW w:w="5034" w:type="dxa"/>
            <w:tcBorders>
              <w:top w:val="nil"/>
              <w:left w:val="nil"/>
              <w:bottom w:val="nil"/>
              <w:right w:val="nil"/>
            </w:tcBorders>
            <w:shd w:val="clear" w:color="auto" w:fill="CFE2F3"/>
            <w:tcMar>
              <w:top w:w="100" w:type="dxa"/>
              <w:left w:w="100" w:type="dxa"/>
              <w:bottom w:w="100" w:type="dxa"/>
              <w:right w:w="100" w:type="dxa"/>
            </w:tcMar>
          </w:tcPr>
          <w:p w14:paraId="00CEF3C0"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Le Moule</w:t>
            </w:r>
          </w:p>
        </w:tc>
      </w:tr>
      <w:tr w:rsidR="00F21C37" w14:paraId="1703AA11" w14:textId="77777777" w:rsidTr="0008222C">
        <w:tc>
          <w:tcPr>
            <w:tcW w:w="2694" w:type="dxa"/>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58DDEFCE"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Dominica</w:t>
            </w:r>
          </w:p>
        </w:tc>
        <w:tc>
          <w:tcPr>
            <w:tcW w:w="1842" w:type="dxa"/>
            <w:tcBorders>
              <w:top w:val="nil"/>
              <w:left w:val="single" w:sz="24" w:space="0" w:color="2F75B5"/>
              <w:bottom w:val="nil"/>
              <w:right w:val="nil"/>
            </w:tcBorders>
            <w:shd w:val="clear" w:color="auto" w:fill="CFE2F3"/>
            <w:tcMar>
              <w:top w:w="100" w:type="dxa"/>
              <w:left w:w="100" w:type="dxa"/>
              <w:bottom w:w="100" w:type="dxa"/>
              <w:right w:w="100" w:type="dxa"/>
            </w:tcMar>
          </w:tcPr>
          <w:p w14:paraId="554590F5" w14:textId="77777777" w:rsidR="00F21C37" w:rsidRDefault="00875D4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West coast</w:t>
            </w:r>
          </w:p>
        </w:tc>
        <w:tc>
          <w:tcPr>
            <w:tcW w:w="5034" w:type="dxa"/>
            <w:tcBorders>
              <w:top w:val="nil"/>
              <w:left w:val="nil"/>
              <w:bottom w:val="nil"/>
              <w:right w:val="nil"/>
            </w:tcBorders>
            <w:shd w:val="clear" w:color="auto" w:fill="CFE2F3"/>
            <w:tcMar>
              <w:top w:w="100" w:type="dxa"/>
              <w:left w:w="100" w:type="dxa"/>
              <w:bottom w:w="100" w:type="dxa"/>
              <w:right w:w="100" w:type="dxa"/>
            </w:tcMar>
          </w:tcPr>
          <w:p w14:paraId="68D6E45D"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Roseau, Portsmouth</w:t>
            </w:r>
          </w:p>
        </w:tc>
      </w:tr>
      <w:tr w:rsidR="00F21C37" w:rsidRPr="006E15F6" w14:paraId="2EFF1C95" w14:textId="77777777" w:rsidTr="0008222C">
        <w:tc>
          <w:tcPr>
            <w:tcW w:w="2694" w:type="dxa"/>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029FFF55"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Martinique</w:t>
            </w:r>
          </w:p>
        </w:tc>
        <w:tc>
          <w:tcPr>
            <w:tcW w:w="1842" w:type="dxa"/>
            <w:tcBorders>
              <w:top w:val="nil"/>
              <w:left w:val="single" w:sz="24" w:space="0" w:color="2F75B5"/>
              <w:bottom w:val="nil"/>
              <w:right w:val="nil"/>
            </w:tcBorders>
            <w:shd w:val="clear" w:color="auto" w:fill="CFE2F3"/>
            <w:tcMar>
              <w:top w:w="100" w:type="dxa"/>
              <w:left w:w="100" w:type="dxa"/>
              <w:bottom w:w="100" w:type="dxa"/>
              <w:right w:w="100" w:type="dxa"/>
            </w:tcMar>
          </w:tcPr>
          <w:p w14:paraId="4F131959" w14:textId="77777777" w:rsidR="00F21C37" w:rsidRDefault="00875D4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West coast</w:t>
            </w:r>
          </w:p>
        </w:tc>
        <w:tc>
          <w:tcPr>
            <w:tcW w:w="5034" w:type="dxa"/>
            <w:tcBorders>
              <w:top w:val="nil"/>
              <w:left w:val="nil"/>
              <w:bottom w:val="nil"/>
              <w:right w:val="nil"/>
            </w:tcBorders>
            <w:shd w:val="clear" w:color="auto" w:fill="CFE2F3"/>
            <w:tcMar>
              <w:top w:w="100" w:type="dxa"/>
              <w:left w:w="100" w:type="dxa"/>
              <w:bottom w:w="100" w:type="dxa"/>
              <w:right w:w="100" w:type="dxa"/>
            </w:tcMar>
          </w:tcPr>
          <w:p w14:paraId="2AC05163" w14:textId="77777777" w:rsidR="00F21C37" w:rsidRPr="00DD4A4A" w:rsidRDefault="00875D4A">
            <w:pPr>
              <w:widowControl w:val="0"/>
              <w:pBdr>
                <w:top w:val="nil"/>
                <w:left w:val="nil"/>
                <w:bottom w:val="nil"/>
                <w:right w:val="nil"/>
                <w:between w:val="nil"/>
              </w:pBdr>
              <w:rPr>
                <w:rFonts w:ascii="Times New Roman" w:eastAsia="Times New Roman" w:hAnsi="Times New Roman" w:cs="Times New Roman"/>
                <w:sz w:val="24"/>
                <w:szCs w:val="24"/>
                <w:lang w:val="fr-FR"/>
              </w:rPr>
            </w:pPr>
            <w:r w:rsidRPr="00DD4A4A">
              <w:rPr>
                <w:rFonts w:ascii="Times New Roman" w:eastAsia="Times New Roman" w:hAnsi="Times New Roman" w:cs="Times New Roman"/>
                <w:sz w:val="24"/>
                <w:szCs w:val="24"/>
                <w:lang w:val="fr-FR"/>
              </w:rPr>
              <w:t>Fort-de-France, St Pierre</w:t>
            </w:r>
          </w:p>
        </w:tc>
      </w:tr>
      <w:tr w:rsidR="00F21C37" w14:paraId="600F2EC5" w14:textId="77777777" w:rsidTr="0008222C">
        <w:tc>
          <w:tcPr>
            <w:tcW w:w="2694" w:type="dxa"/>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0BF83CE6"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St Lucia</w:t>
            </w:r>
          </w:p>
        </w:tc>
        <w:tc>
          <w:tcPr>
            <w:tcW w:w="1842" w:type="dxa"/>
            <w:tcBorders>
              <w:top w:val="nil"/>
              <w:left w:val="single" w:sz="24" w:space="0" w:color="2F75B5"/>
              <w:bottom w:val="nil"/>
              <w:right w:val="nil"/>
            </w:tcBorders>
            <w:shd w:val="clear" w:color="auto" w:fill="CFE2F3"/>
            <w:tcMar>
              <w:top w:w="100" w:type="dxa"/>
              <w:left w:w="100" w:type="dxa"/>
              <w:bottom w:w="100" w:type="dxa"/>
              <w:right w:w="100" w:type="dxa"/>
            </w:tcMar>
          </w:tcPr>
          <w:p w14:paraId="4D4502F2" w14:textId="77777777" w:rsidR="00F21C37" w:rsidRDefault="00875D4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Southwest</w:t>
            </w:r>
          </w:p>
        </w:tc>
        <w:tc>
          <w:tcPr>
            <w:tcW w:w="5034" w:type="dxa"/>
            <w:tcBorders>
              <w:top w:val="nil"/>
              <w:left w:val="nil"/>
              <w:bottom w:val="nil"/>
              <w:right w:val="nil"/>
            </w:tcBorders>
            <w:shd w:val="clear" w:color="auto" w:fill="CFE2F3"/>
            <w:tcMar>
              <w:top w:w="100" w:type="dxa"/>
              <w:left w:w="100" w:type="dxa"/>
              <w:bottom w:w="100" w:type="dxa"/>
              <w:right w:w="100" w:type="dxa"/>
            </w:tcMar>
          </w:tcPr>
          <w:p w14:paraId="6B8ECB03"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Soufriére</w:t>
            </w:r>
            <w:proofErr w:type="spellEnd"/>
          </w:p>
        </w:tc>
      </w:tr>
      <w:tr w:rsidR="00F21C37" w14:paraId="69510095" w14:textId="77777777" w:rsidTr="0008222C">
        <w:tc>
          <w:tcPr>
            <w:tcW w:w="2694" w:type="dxa"/>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41821EFF" w14:textId="77777777" w:rsidR="00F21C37" w:rsidRDefault="00875D4A">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St Vincent and the Grenadines</w:t>
            </w:r>
          </w:p>
        </w:tc>
        <w:tc>
          <w:tcPr>
            <w:tcW w:w="1842" w:type="dxa"/>
            <w:tcBorders>
              <w:top w:val="nil"/>
              <w:left w:val="single" w:sz="24" w:space="0" w:color="2F75B5"/>
              <w:bottom w:val="nil"/>
              <w:right w:val="nil"/>
            </w:tcBorders>
            <w:shd w:val="clear" w:color="auto" w:fill="CFE2F3"/>
            <w:tcMar>
              <w:top w:w="100" w:type="dxa"/>
              <w:left w:w="100" w:type="dxa"/>
              <w:bottom w:w="100" w:type="dxa"/>
              <w:right w:w="100" w:type="dxa"/>
            </w:tcMar>
          </w:tcPr>
          <w:p w14:paraId="37EBF7E6" w14:textId="77777777" w:rsidR="00F21C37" w:rsidRDefault="00875D4A">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West coast</w:t>
            </w:r>
          </w:p>
        </w:tc>
        <w:tc>
          <w:tcPr>
            <w:tcW w:w="5034" w:type="dxa"/>
            <w:tcBorders>
              <w:top w:val="nil"/>
              <w:left w:val="nil"/>
              <w:bottom w:val="nil"/>
              <w:right w:val="nil"/>
            </w:tcBorders>
            <w:shd w:val="clear" w:color="auto" w:fill="CFE2F3"/>
            <w:tcMar>
              <w:top w:w="100" w:type="dxa"/>
              <w:left w:w="100" w:type="dxa"/>
              <w:bottom w:w="100" w:type="dxa"/>
              <w:right w:w="100" w:type="dxa"/>
            </w:tcMar>
          </w:tcPr>
          <w:p w14:paraId="72921588" w14:textId="77777777" w:rsidR="00F21C37" w:rsidRDefault="00875D4A">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Kingstown</w:t>
            </w:r>
          </w:p>
        </w:tc>
      </w:tr>
    </w:tbl>
    <w:bookmarkEnd w:id="6"/>
    <w:p w14:paraId="4C53B32C" w14:textId="46CB58AF"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After this survey of potential OTEC sites, which has not appeared in the literature in this form to-date, we further </w:t>
      </w:r>
      <w:r w:rsidR="00BA6521">
        <w:rPr>
          <w:rFonts w:ascii="Times New Roman" w:eastAsia="Times New Roman" w:hAnsi="Times New Roman" w:cs="Times New Roman"/>
          <w:sz w:val="24"/>
          <w:szCs w:val="24"/>
        </w:rPr>
        <w:t>investigate</w:t>
      </w:r>
      <w:r>
        <w:rPr>
          <w:rFonts w:ascii="Times New Roman" w:eastAsia="Times New Roman" w:hAnsi="Times New Roman" w:cs="Times New Roman"/>
          <w:sz w:val="24"/>
          <w:szCs w:val="24"/>
        </w:rPr>
        <w:t xml:space="preserve"> the set of potential country candidates </w:t>
      </w:r>
      <w:r w:rsidR="00BA6521">
        <w:rPr>
          <w:rFonts w:ascii="Times New Roman" w:eastAsia="Times New Roman" w:hAnsi="Times New Roman" w:cs="Times New Roman"/>
          <w:sz w:val="24"/>
          <w:szCs w:val="24"/>
        </w:rPr>
        <w:t>in terms of</w:t>
      </w:r>
      <w:r w:rsidR="00BA652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those without large endowments of hydropower or geothermal potential. </w:t>
      </w:r>
    </w:p>
    <w:p w14:paraId="6673E2AE" w14:textId="6ECAB767" w:rsidR="008659BF" w:rsidRDefault="00875D4A">
      <w:pPr>
        <w:spacing w:line="360" w:lineRule="auto"/>
        <w:ind w:firstLine="720"/>
        <w:jc w:val="both"/>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 xml:space="preserve">The CARICOM nations shown in Figure 2 can then be </w:t>
      </w:r>
      <w:proofErr w:type="spellStart"/>
      <w:r>
        <w:rPr>
          <w:rFonts w:ascii="Times New Roman" w:eastAsia="Times New Roman" w:hAnsi="Times New Roman" w:cs="Times New Roman"/>
          <w:sz w:val="24"/>
          <w:szCs w:val="24"/>
        </w:rPr>
        <w:t>analysed</w:t>
      </w:r>
      <w:proofErr w:type="spellEnd"/>
      <w:r>
        <w:rPr>
          <w:rFonts w:ascii="Times New Roman" w:eastAsia="Times New Roman" w:hAnsi="Times New Roman" w:cs="Times New Roman"/>
          <w:sz w:val="24"/>
          <w:szCs w:val="24"/>
        </w:rPr>
        <w:t xml:space="preserve"> based on a 10 MW OTEC integration impact on future energy projections as per the C-SERMS baseline report and assessment.  Figure 7 highlights the projected energy distribution in 2027. A potential OTEC capacity of 10 MW can have the greatest impact in terms of energy generation across the islands with smaller overall power capacity, notably the islands of Dominica, and St. Vincent and the Grenadines. Furthermore, islands such as </w:t>
      </w:r>
      <w:r w:rsidR="008659BF">
        <w:rPr>
          <w:rFonts w:ascii="Times New Roman" w:eastAsia="Times New Roman" w:hAnsi="Times New Roman" w:cs="Times New Roman"/>
          <w:sz w:val="24"/>
          <w:szCs w:val="24"/>
        </w:rPr>
        <w:t>S</w:t>
      </w:r>
      <w:r w:rsidR="007519AC">
        <w:rPr>
          <w:rFonts w:ascii="Times New Roman" w:eastAsia="Times New Roman" w:hAnsi="Times New Roman" w:cs="Times New Roman"/>
          <w:sz w:val="24"/>
          <w:szCs w:val="24"/>
        </w:rPr>
        <w:t>aint</w:t>
      </w:r>
      <w:r w:rsidR="001855DE">
        <w:rPr>
          <w:rFonts w:ascii="Times New Roman" w:eastAsia="Times New Roman" w:hAnsi="Times New Roman" w:cs="Times New Roman"/>
          <w:sz w:val="24"/>
          <w:szCs w:val="24"/>
        </w:rPr>
        <w:t xml:space="preserve"> Lucia, </w:t>
      </w:r>
      <w:r>
        <w:rPr>
          <w:rFonts w:ascii="Times New Roman" w:eastAsia="Times New Roman" w:hAnsi="Times New Roman" w:cs="Times New Roman"/>
          <w:sz w:val="24"/>
          <w:szCs w:val="24"/>
        </w:rPr>
        <w:t xml:space="preserve">Grenada and Jamaica in particular that are aggressively pursuing increased rates of renewable energy penetration can adopt the OTEC technology to supplement the intermittent nature of the dominant renewables of solar and wind. Finally, several islands such as Grenada and Saint Lucia have long included geothermal technology in their energy system </w:t>
      </w:r>
      <w:r w:rsidR="008659BF">
        <w:rPr>
          <w:rFonts w:ascii="Times New Roman" w:eastAsia="Times New Roman" w:hAnsi="Times New Roman" w:cs="Times New Roman"/>
          <w:sz w:val="24"/>
          <w:szCs w:val="24"/>
        </w:rPr>
        <w:t>planning but</w:t>
      </w:r>
      <w:r>
        <w:rPr>
          <w:rFonts w:ascii="Times New Roman" w:eastAsia="Times New Roman" w:hAnsi="Times New Roman" w:cs="Times New Roman"/>
          <w:sz w:val="24"/>
          <w:szCs w:val="24"/>
        </w:rPr>
        <w:t xml:space="preserve"> have had challenges in seeing these plans come to fruition; OTEC could be an alternative. These islands and the potential OTEC locations are summarized in Table 2.</w:t>
      </w:r>
    </w:p>
    <w:p w14:paraId="3EA0CC11" w14:textId="77777777" w:rsidR="00F21C37" w:rsidRDefault="00F21C37" w:rsidP="00371B23">
      <w:pPr>
        <w:spacing w:line="360" w:lineRule="auto"/>
        <w:ind w:firstLine="720"/>
        <w:jc w:val="both"/>
        <w:rPr>
          <w:rFonts w:ascii="Times New Roman" w:eastAsia="Times New Roman" w:hAnsi="Times New Roman" w:cs="Times New Roman"/>
          <w:sz w:val="24"/>
          <w:szCs w:val="24"/>
          <w:highlight w:val="yellow"/>
        </w:rPr>
      </w:pPr>
    </w:p>
    <w:p w14:paraId="39C189E2" w14:textId="77777777" w:rsidR="00F21C37" w:rsidRDefault="00875D4A">
      <w:pPr>
        <w:keepNext/>
        <w:spacing w:line="360" w:lineRule="auto"/>
        <w:jc w:val="both"/>
      </w:pPr>
      <w:commentRangeStart w:id="7"/>
      <w:commentRangeStart w:id="8"/>
      <w:r>
        <w:rPr>
          <w:rFonts w:ascii="Times New Roman" w:eastAsia="Times New Roman" w:hAnsi="Times New Roman" w:cs="Times New Roman"/>
          <w:noProof/>
          <w:sz w:val="24"/>
          <w:szCs w:val="24"/>
        </w:rPr>
        <w:drawing>
          <wp:inline distT="114300" distB="114300" distL="114300" distR="114300" wp14:anchorId="1788A37E" wp14:editId="6FF4CB46">
            <wp:extent cx="5731200" cy="30607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731200" cy="3060700"/>
                    </a:xfrm>
                    <a:prstGeom prst="rect">
                      <a:avLst/>
                    </a:prstGeom>
                    <a:ln/>
                  </pic:spPr>
                </pic:pic>
              </a:graphicData>
            </a:graphic>
          </wp:inline>
        </w:drawing>
      </w:r>
      <w:commentRangeEnd w:id="7"/>
      <w:commentRangeEnd w:id="8"/>
      <w:r w:rsidR="008659BF">
        <w:rPr>
          <w:rStyle w:val="CommentReference"/>
        </w:rPr>
        <w:commentReference w:id="7"/>
      </w:r>
      <w:r w:rsidR="001855DE">
        <w:rPr>
          <w:rStyle w:val="CommentReference"/>
        </w:rPr>
        <w:commentReference w:id="8"/>
      </w:r>
    </w:p>
    <w:p w14:paraId="50D3778C" w14:textId="77777777" w:rsidR="00F21C37" w:rsidRDefault="00875D4A">
      <w:pPr>
        <w:spacing w:after="200" w:line="240" w:lineRule="auto"/>
        <w:jc w:val="center"/>
        <w:rPr>
          <w:rFonts w:ascii="Times New Roman" w:eastAsia="Times New Roman" w:hAnsi="Times New Roman" w:cs="Times New Roman"/>
          <w:i/>
          <w:sz w:val="20"/>
          <w:szCs w:val="20"/>
          <w:highlight w:val="yellow"/>
        </w:rPr>
      </w:pPr>
      <w:r>
        <w:rPr>
          <w:rFonts w:ascii="Times New Roman" w:eastAsia="Times New Roman" w:hAnsi="Times New Roman" w:cs="Times New Roman"/>
          <w:i/>
          <w:sz w:val="20"/>
          <w:szCs w:val="20"/>
        </w:rPr>
        <w:t>Figure 7 - Relative impact of a 10 MW OTEC installed capacity in different countries in CARICOM</w:t>
      </w:r>
    </w:p>
    <w:p w14:paraId="5B9E0488" w14:textId="5C956DF6" w:rsidR="00F21C37" w:rsidRDefault="00F21C37">
      <w:pPr>
        <w:spacing w:line="360" w:lineRule="auto"/>
        <w:jc w:val="both"/>
        <w:rPr>
          <w:rFonts w:ascii="Times New Roman" w:eastAsia="Times New Roman" w:hAnsi="Times New Roman" w:cs="Times New Roman"/>
          <w:sz w:val="24"/>
          <w:szCs w:val="24"/>
          <w:highlight w:val="yellow"/>
        </w:rPr>
      </w:pPr>
    </w:p>
    <w:p w14:paraId="6BA85021" w14:textId="77777777" w:rsidR="009225E8" w:rsidRDefault="009225E8">
      <w:pPr>
        <w:spacing w:line="360" w:lineRule="auto"/>
        <w:jc w:val="both"/>
        <w:rPr>
          <w:rFonts w:ascii="Times New Roman" w:eastAsia="Times New Roman" w:hAnsi="Times New Roman" w:cs="Times New Roman"/>
          <w:sz w:val="24"/>
          <w:szCs w:val="24"/>
          <w:highlight w:val="yellow"/>
        </w:rPr>
      </w:pPr>
    </w:p>
    <w:p w14:paraId="5820CAF8" w14:textId="77777777" w:rsidR="00F21C37" w:rsidRDefault="00875D4A">
      <w:pPr>
        <w:numPr>
          <w:ilvl w:val="0"/>
          <w:numId w:val="2"/>
        </w:numPr>
        <w:pBdr>
          <w:top w:val="nil"/>
          <w:left w:val="nil"/>
          <w:bottom w:val="nil"/>
          <w:right w:val="nil"/>
          <w:between w:val="nil"/>
        </w:pBdr>
        <w:jc w:val="both"/>
        <w:rPr>
          <w:b/>
          <w:color w:val="000000"/>
          <w:sz w:val="24"/>
          <w:szCs w:val="24"/>
        </w:rPr>
      </w:pPr>
      <w:r>
        <w:rPr>
          <w:rFonts w:ascii="Times New Roman" w:eastAsia="Times New Roman" w:hAnsi="Times New Roman" w:cs="Times New Roman"/>
          <w:b/>
          <w:color w:val="000000"/>
          <w:sz w:val="24"/>
          <w:szCs w:val="24"/>
        </w:rPr>
        <w:lastRenderedPageBreak/>
        <w:t>Summary of economic parameters for OTEC, desalination and SWAC</w:t>
      </w:r>
    </w:p>
    <w:p w14:paraId="7D1765B4" w14:textId="1AB1B0DE"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referenced above, a number of studies have attempted to determine the costs for coupled OTEC and desalination and /SWAC systems. The typical view as been that a) these technologies are not yet ripe, (both technologically and economically), being only in the pilot-project stage, but that b) with enough research and deployment, economies of scale will drive costs down with one of the reasons for examining the feasibility of these coupled systems stems from the hope for better energy economics through the use of these dual-use technologies. However, as shown by the specific cases highlighted here with the filtering of likely areas for OTEC, the feasible sites dwindle in number to a very few.</w:t>
      </w:r>
    </w:p>
    <w:p w14:paraId="05A5B3E3" w14:textId="7970BC23"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Starting with the published values in previous research, only a few complete estimates are available. The most complete recent accounting for costs is for a CC-OTEC system (</w:t>
      </w:r>
      <w:proofErr w:type="spellStart"/>
      <w:r>
        <w:rPr>
          <w:rFonts w:ascii="Times New Roman" w:eastAsia="Times New Roman" w:hAnsi="Times New Roman" w:cs="Times New Roman"/>
          <w:sz w:val="24"/>
          <w:szCs w:val="24"/>
        </w:rPr>
        <w:t>Bernardoni</w:t>
      </w:r>
      <w:proofErr w:type="spellEnd"/>
      <w:r>
        <w:rPr>
          <w:rFonts w:ascii="Times New Roman" w:eastAsia="Times New Roman" w:hAnsi="Times New Roman" w:cs="Times New Roman"/>
          <w:sz w:val="24"/>
          <w:szCs w:val="24"/>
        </w:rPr>
        <w:t xml:space="preserve">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A detailed study of both CC and OC systems was carried out by Vega (2010). In addition, Kim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(2016) provide a detailed technical calculation for a small OC-OTEC system, but with little economic information (Kim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2016). In this paper we recognize the large degree of uncertainty in OTEC cost </w:t>
      </w:r>
      <w:r w:rsidR="008659BF">
        <w:rPr>
          <w:rFonts w:ascii="Times New Roman" w:eastAsia="Times New Roman" w:hAnsi="Times New Roman" w:cs="Times New Roman"/>
          <w:sz w:val="24"/>
          <w:szCs w:val="24"/>
        </w:rPr>
        <w:t>estimates but</w:t>
      </w:r>
      <w:r>
        <w:rPr>
          <w:rFonts w:ascii="Times New Roman" w:eastAsia="Times New Roman" w:hAnsi="Times New Roman" w:cs="Times New Roman"/>
          <w:sz w:val="24"/>
          <w:szCs w:val="24"/>
        </w:rPr>
        <w:t xml:space="preserve"> bridge the cited literature for our analysis. In the earlier work (Vega, 2010) also assumes an offshore platform for hosting the OTEC system, with the platform, moorings and undersea power cable representing a significant fraction of the total cost, and analyzed a relatively large, generically-placed OTEC plant of 50 MW capacity, having determined that a strong cost advantage arises in moving from plants of 10 MW or less to this larger size. For our proposed application, smaller plants or units on the order of 5 - 10 MW capacity are more appropriate; based on estimates by Vega, the specific (</w:t>
      </w:r>
      <w:r w:rsidRPr="007519AC">
        <w:rPr>
          <w:rFonts w:ascii="Times New Roman" w:eastAsia="Times New Roman" w:hAnsi="Times New Roman" w:cs="Times New Roman"/>
          <w:i/>
          <w:iCs/>
          <w:sz w:val="24"/>
          <w:szCs w:val="24"/>
        </w:rPr>
        <w:t>i.e.</w:t>
      </w:r>
      <w:r>
        <w:rPr>
          <w:rFonts w:ascii="Times New Roman" w:eastAsia="Times New Roman" w:hAnsi="Times New Roman" w:cs="Times New Roman"/>
          <w:sz w:val="24"/>
          <w:szCs w:val="24"/>
        </w:rPr>
        <w:t xml:space="preserve"> per kW of capacity) capital cost of a 5 MW plant would be approximately three times that of a 50 MW plant. One key point we use for our assumptions, following Vega, is that overall component costs for the CC and OC plants will be approximately equal (Vega, 2010). Using these scaling factors and assumptions, the capital cost for a 5 MW OC-OTEC plant based on Vega would be approximately $13,500/kW (also converting 2009 US$ to 2018 US$ with a producer price index factor of 1.2). </w:t>
      </w:r>
    </w:p>
    <w:p w14:paraId="40F2CAEE" w14:textId="7FA19C1D" w:rsidR="00F21C37" w:rsidRDefault="00875D4A">
      <w:pPr>
        <w:spacing w:line="36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Bernardoni</w:t>
      </w:r>
      <w:proofErr w:type="spellEnd"/>
      <w:r>
        <w:rPr>
          <w:rFonts w:ascii="Times New Roman" w:eastAsia="Times New Roman" w:hAnsi="Times New Roman" w:cs="Times New Roman"/>
          <w:sz w:val="24"/>
          <w:szCs w:val="24"/>
        </w:rPr>
        <w:t xml:space="preserve">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(2019) analyze a</w:t>
      </w:r>
      <w:r w:rsidR="008659BF">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OC-OTEC plant with a net capacity of 2.3 MW (after self-consumption is taken into consideration); multiple such units could be combined for a power plant of larger total capacity. Those authors estimate a levelized cost of electricity of €269/MWh (~USD300/MWh or $0.30/kWh) in their base case with a capital cost of €16000/kW (€14000/kW in a </w:t>
      </w:r>
      <w:r w:rsidR="008659BF">
        <w:rPr>
          <w:rFonts w:ascii="Times New Roman" w:eastAsia="Times New Roman" w:hAnsi="Times New Roman" w:cs="Times New Roman"/>
          <w:sz w:val="24"/>
          <w:szCs w:val="24"/>
        </w:rPr>
        <w:t>low-cost</w:t>
      </w:r>
      <w:r>
        <w:rPr>
          <w:rFonts w:ascii="Times New Roman" w:eastAsia="Times New Roman" w:hAnsi="Times New Roman" w:cs="Times New Roman"/>
          <w:sz w:val="24"/>
          <w:szCs w:val="24"/>
        </w:rPr>
        <w:t xml:space="preserve"> case). This result is somewhat higher than that of Vega, </w:t>
      </w:r>
      <w:r>
        <w:rPr>
          <w:rFonts w:ascii="Times New Roman" w:eastAsia="Times New Roman" w:hAnsi="Times New Roman" w:cs="Times New Roman"/>
          <w:sz w:val="24"/>
          <w:szCs w:val="24"/>
        </w:rPr>
        <w:lastRenderedPageBreak/>
        <w:t xml:space="preserve">but within any reasonable estimate of uncertainty and will be used as a baseline in our analysis, with sensitivity tests for lower and higher costs. </w:t>
      </w:r>
    </w:p>
    <w:p w14:paraId="3D5FE088" w14:textId="6BEC2B8B"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far as production of desalinated water and electricity is concerned, Vega estimates daily production of 118,000 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and an annual output of electricity (assuming an overall 92% capacity factor) of 414,415 MWh. Kim,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(2016) calculate for operation with 0.5 MW net capacity and 80% capacity factor a </w:t>
      </w:r>
      <w:r w:rsidR="008659BF">
        <w:rPr>
          <w:rFonts w:ascii="Times New Roman" w:eastAsia="Times New Roman" w:hAnsi="Times New Roman" w:cs="Times New Roman"/>
          <w:sz w:val="24"/>
          <w:szCs w:val="24"/>
        </w:rPr>
        <w:t>freshwater</w:t>
      </w:r>
      <w:r>
        <w:rPr>
          <w:rFonts w:ascii="Times New Roman" w:eastAsia="Times New Roman" w:hAnsi="Times New Roman" w:cs="Times New Roman"/>
          <w:sz w:val="24"/>
          <w:szCs w:val="24"/>
        </w:rPr>
        <w:t xml:space="preserve"> production of 1</w:t>
      </w:r>
      <w:r w:rsidR="008659BF">
        <w:rPr>
          <w:rFonts w:ascii="Times New Roman" w:eastAsia="Times New Roman" w:hAnsi="Times New Roman" w:cs="Times New Roman"/>
          <w:sz w:val="24"/>
          <w:szCs w:val="24"/>
        </w:rPr>
        <w:t>,</w:t>
      </w:r>
      <w:r>
        <w:rPr>
          <w:rFonts w:ascii="Times New Roman" w:eastAsia="Times New Roman" w:hAnsi="Times New Roman" w:cs="Times New Roman"/>
          <w:sz w:val="24"/>
          <w:szCs w:val="24"/>
        </w:rPr>
        <w:t>175 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/day, in very good agreement with Vega. More realistically, especially given the grid integration potential we want to consider here, a capacity factor of ~70% should be taken if sized reasonably for the system, which increases the LCOE. This co-benefit of desalinated water will be considered in our analysis as well. Estimating the cost of water from regional water agencies we take a value of US$2/m3 and test sensitivities for lower and higher water prices. </w:t>
      </w:r>
    </w:p>
    <w:p w14:paraId="2235939B" w14:textId="77777777"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these data and parameters as background we now turn to the next set of central considerations and results of this paper.</w:t>
      </w:r>
    </w:p>
    <w:p w14:paraId="647BC37D" w14:textId="77777777" w:rsidR="00F21C37" w:rsidRDefault="00F21C37" w:rsidP="007519AC">
      <w:pPr>
        <w:spacing w:line="360" w:lineRule="auto"/>
        <w:jc w:val="both"/>
        <w:rPr>
          <w:rFonts w:ascii="Times New Roman" w:eastAsia="Times New Roman" w:hAnsi="Times New Roman" w:cs="Times New Roman"/>
          <w:sz w:val="24"/>
          <w:szCs w:val="24"/>
        </w:rPr>
      </w:pPr>
    </w:p>
    <w:p w14:paraId="7B078738" w14:textId="77777777" w:rsidR="00F21C37" w:rsidRDefault="00875D4A">
      <w:pPr>
        <w:numPr>
          <w:ilvl w:val="0"/>
          <w:numId w:val="2"/>
        </w:numPr>
        <w:pBdr>
          <w:top w:val="nil"/>
          <w:left w:val="nil"/>
          <w:bottom w:val="nil"/>
          <w:right w:val="nil"/>
          <w:between w:val="nil"/>
        </w:pBdr>
        <w:spacing w:line="360" w:lineRule="auto"/>
        <w:jc w:val="both"/>
        <w:rPr>
          <w:b/>
          <w:color w:val="000000"/>
          <w:sz w:val="24"/>
          <w:szCs w:val="24"/>
        </w:rPr>
      </w:pPr>
      <w:r>
        <w:rPr>
          <w:rFonts w:ascii="Times New Roman" w:eastAsia="Times New Roman" w:hAnsi="Times New Roman" w:cs="Times New Roman"/>
          <w:b/>
          <w:color w:val="000000"/>
          <w:sz w:val="24"/>
          <w:szCs w:val="24"/>
        </w:rPr>
        <w:t>Load, residual load and system economic benefits of dispatchable capacity</w:t>
      </w:r>
    </w:p>
    <w:p w14:paraId="6ADB765D" w14:textId="0511701B"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the best available science as summarized by the Intergovernmental Panel on Climate Change (IPCC)) (IPCC SR 1.5, 2019) and to be consistent with the Paris Agreement (</w:t>
      </w:r>
      <w:proofErr w:type="spellStart"/>
      <w:r>
        <w:rPr>
          <w:rFonts w:ascii="Times New Roman" w:eastAsia="Times New Roman" w:hAnsi="Times New Roman" w:cs="Times New Roman"/>
          <w:sz w:val="24"/>
          <w:szCs w:val="24"/>
        </w:rPr>
        <w:t>Rogelj</w:t>
      </w:r>
      <w:proofErr w:type="spellEnd"/>
      <w:r>
        <w:rPr>
          <w:rFonts w:ascii="Times New Roman" w:eastAsia="Times New Roman" w:hAnsi="Times New Roman" w:cs="Times New Roman"/>
          <w:sz w:val="24"/>
          <w:szCs w:val="24"/>
        </w:rPr>
        <w:t xml:space="preserve">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2011) requirement of a near-total phase-out of fossil fuels by mid-century, modeling integrated systems of 100% renewable energy has become an increasingly active field of research </w:t>
      </w:r>
      <w:commentRangeStart w:id="9"/>
      <w:r>
        <w:rPr>
          <w:rFonts w:ascii="Times New Roman" w:eastAsia="Times New Roman" w:hAnsi="Times New Roman" w:cs="Times New Roman"/>
          <w:sz w:val="24"/>
          <w:szCs w:val="24"/>
        </w:rPr>
        <w:t>(</w:t>
      </w:r>
      <w:r w:rsidR="009225E8">
        <w:rPr>
          <w:rFonts w:ascii="Times New Roman" w:eastAsia="Times New Roman" w:hAnsi="Times New Roman" w:cs="Times New Roman"/>
          <w:sz w:val="24"/>
          <w:szCs w:val="24"/>
        </w:rPr>
        <w:t xml:space="preserve">Ram </w:t>
      </w:r>
      <w:r w:rsidR="009225E8" w:rsidRPr="001A5AE6">
        <w:rPr>
          <w:rFonts w:ascii="Times New Roman" w:eastAsia="Times New Roman" w:hAnsi="Times New Roman" w:cs="Times New Roman"/>
          <w:i/>
          <w:sz w:val="24"/>
          <w:szCs w:val="24"/>
        </w:rPr>
        <w:t>et al.</w:t>
      </w:r>
      <w:r w:rsidR="009225E8">
        <w:rPr>
          <w:rFonts w:ascii="Times New Roman" w:eastAsia="Times New Roman" w:hAnsi="Times New Roman" w:cs="Times New Roman"/>
          <w:sz w:val="24"/>
          <w:szCs w:val="24"/>
        </w:rPr>
        <w:t xml:space="preserve"> 2019</w:t>
      </w:r>
      <w:r w:rsidR="009225E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Löffler</w:t>
      </w:r>
      <w:proofErr w:type="spellEnd"/>
      <w:r>
        <w:rPr>
          <w:rFonts w:ascii="Times New Roman" w:eastAsia="Times New Roman" w:hAnsi="Times New Roman" w:cs="Times New Roman"/>
          <w:sz w:val="24"/>
          <w:szCs w:val="24"/>
        </w:rPr>
        <w:t xml:space="preserve">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Ram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Jacobson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2017;</w:t>
      </w:r>
      <w:r w:rsidR="009225E8">
        <w:rPr>
          <w:rFonts w:ascii="Times New Roman" w:eastAsia="Times New Roman" w:hAnsi="Times New Roman" w:cs="Times New Roman"/>
          <w:sz w:val="24"/>
          <w:szCs w:val="24"/>
        </w:rPr>
        <w:t xml:space="preserve"> </w:t>
      </w:r>
      <w:r w:rsidR="009225E8">
        <w:rPr>
          <w:rFonts w:ascii="Times New Roman" w:eastAsia="Times New Roman" w:hAnsi="Times New Roman" w:cs="Times New Roman"/>
          <w:sz w:val="24"/>
          <w:szCs w:val="24"/>
        </w:rPr>
        <w:t xml:space="preserve">Jacobson </w:t>
      </w:r>
      <w:r w:rsidR="009225E8" w:rsidRPr="001A5AE6">
        <w:rPr>
          <w:rFonts w:ascii="Times New Roman" w:eastAsia="Times New Roman" w:hAnsi="Times New Roman" w:cs="Times New Roman"/>
          <w:i/>
          <w:sz w:val="24"/>
          <w:szCs w:val="24"/>
        </w:rPr>
        <w:t>et al.</w:t>
      </w:r>
      <w:r w:rsidR="009225E8">
        <w:rPr>
          <w:rFonts w:ascii="Times New Roman" w:eastAsia="Times New Roman" w:hAnsi="Times New Roman" w:cs="Times New Roman"/>
          <w:sz w:val="24"/>
          <w:szCs w:val="24"/>
        </w:rPr>
        <w:t>, 2015</w:t>
      </w:r>
      <w:r>
        <w:rPr>
          <w:rFonts w:ascii="Times New Roman" w:eastAsia="Times New Roman" w:hAnsi="Times New Roman" w:cs="Times New Roman"/>
          <w:sz w:val="24"/>
          <w:szCs w:val="24"/>
        </w:rPr>
        <w:t>)</w:t>
      </w:r>
      <w:commentRangeEnd w:id="9"/>
      <w:r w:rsidR="008659BF">
        <w:rPr>
          <w:rStyle w:val="CommentReference"/>
        </w:rPr>
        <w:commentReference w:id="9"/>
      </w:r>
      <w:r>
        <w:rPr>
          <w:rFonts w:ascii="Times New Roman" w:eastAsia="Times New Roman" w:hAnsi="Times New Roman" w:cs="Times New Roman"/>
          <w:sz w:val="24"/>
          <w:szCs w:val="24"/>
        </w:rPr>
        <w:t xml:space="preserve">.  Beyond climate change mitigation, to which SIDS contribute very little due to their small sizes, for many island nations dependence on fossil fuels is a fiscal drain, results in negative externalities in terms of health impacts, and does not contribute to resilience in the face of storm and climate change impacts. The strong decrease in the past decade in the cost of solar </w:t>
      </w:r>
      <w:r w:rsidR="008659BF">
        <w:rPr>
          <w:rFonts w:ascii="Times New Roman" w:eastAsia="Times New Roman" w:hAnsi="Times New Roman" w:cs="Times New Roman"/>
          <w:sz w:val="24"/>
          <w:szCs w:val="24"/>
        </w:rPr>
        <w:t>PV</w:t>
      </w:r>
      <w:r>
        <w:rPr>
          <w:rFonts w:ascii="Times New Roman" w:eastAsia="Times New Roman" w:hAnsi="Times New Roman" w:cs="Times New Roman"/>
          <w:sz w:val="24"/>
          <w:szCs w:val="24"/>
        </w:rPr>
        <w:t xml:space="preserve">, wind power and batteries, and in the near future, of electric vehicles, makes the outlines of a pathway forward to elimination of fossil fuels and reliance on sustainable, renewable sources of energy (IRENA, </w:t>
      </w:r>
      <w:r w:rsidR="006E15F6">
        <w:rPr>
          <w:rFonts w:ascii="Times New Roman" w:eastAsia="Times New Roman" w:hAnsi="Times New Roman" w:cs="Times New Roman"/>
          <w:sz w:val="24"/>
          <w:szCs w:val="24"/>
        </w:rPr>
        <w:t>2020</w:t>
      </w:r>
      <w:r w:rsidR="006E15F6">
        <w:rPr>
          <w:rFonts w:ascii="Times New Roman" w:eastAsia="Times New Roman" w:hAnsi="Times New Roman" w:cs="Times New Roman"/>
          <w:sz w:val="24"/>
          <w:szCs w:val="24"/>
        </w:rPr>
        <w:t xml:space="preserve">, </w:t>
      </w:r>
      <w:r w:rsidR="006E15F6">
        <w:rPr>
          <w:rFonts w:ascii="Times New Roman" w:eastAsia="Times New Roman" w:hAnsi="Times New Roman" w:cs="Times New Roman"/>
          <w:sz w:val="24"/>
          <w:szCs w:val="24"/>
        </w:rPr>
        <w:t>2019a, 2019b, 2019c, 2018,</w:t>
      </w:r>
      <w:r>
        <w:rPr>
          <w:rFonts w:ascii="Times New Roman" w:eastAsia="Times New Roman" w:hAnsi="Times New Roman" w:cs="Times New Roman"/>
          <w:sz w:val="24"/>
          <w:szCs w:val="24"/>
        </w:rPr>
        <w:t>2017</w:t>
      </w:r>
      <w:r w:rsidR="006E15F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Lazard, 2019a, 2019b)</w:t>
      </w:r>
      <w:r w:rsidR="008659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0058B3EB" w14:textId="4A188E0E"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general</w:t>
      </w:r>
      <w:r w:rsidR="008659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there is a tradeoff between the possibility of integrating high percentages of variable renewables and the use of either storage or a dispatchable power source. As we shall show, adding a relatively small amount of dispatchable capacity, even if expensive (LCOE) </w:t>
      </w:r>
      <w:r>
        <w:rPr>
          <w:rFonts w:ascii="Times New Roman" w:eastAsia="Times New Roman" w:hAnsi="Times New Roman" w:cs="Times New Roman"/>
          <w:sz w:val="24"/>
          <w:szCs w:val="24"/>
        </w:rPr>
        <w:lastRenderedPageBreak/>
        <w:t>when considered in isolation, can enable a significantly increased uptake in much cheaper wind and solar energy. Thus, when one considers an overall system LCOE (</w:t>
      </w:r>
      <w:proofErr w:type="spellStart"/>
      <w:r>
        <w:rPr>
          <w:rFonts w:ascii="Times New Roman" w:eastAsia="Times New Roman" w:hAnsi="Times New Roman" w:cs="Times New Roman"/>
          <w:sz w:val="24"/>
          <w:szCs w:val="24"/>
        </w:rPr>
        <w:t>sLCOE</w:t>
      </w:r>
      <w:proofErr w:type="spellEnd"/>
      <w:r>
        <w:rPr>
          <w:rFonts w:ascii="Times New Roman" w:eastAsia="Times New Roman" w:hAnsi="Times New Roman" w:cs="Times New Roman"/>
          <w:sz w:val="24"/>
          <w:szCs w:val="24"/>
        </w:rPr>
        <w:t xml:space="preserve">) there can still be a benefit of the apparently expensive technology. </w:t>
      </w:r>
      <w:commentRangeStart w:id="10"/>
      <w:r>
        <w:rPr>
          <w:rFonts w:ascii="Times New Roman" w:eastAsia="Times New Roman" w:hAnsi="Times New Roman" w:cs="Times New Roman"/>
          <w:sz w:val="24"/>
          <w:szCs w:val="24"/>
        </w:rPr>
        <w:t xml:space="preserve">(Yang, </w:t>
      </w:r>
      <w:r w:rsidR="006E15F6" w:rsidRPr="006E15F6">
        <w:rPr>
          <w:rFonts w:ascii="Times New Roman" w:eastAsia="Times New Roman" w:hAnsi="Times New Roman" w:cs="Times New Roman"/>
          <w:i/>
          <w:iCs/>
          <w:sz w:val="24"/>
          <w:szCs w:val="24"/>
        </w:rPr>
        <w:t>et al.</w:t>
      </w:r>
      <w:r w:rsidRPr="006E15F6">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2018) </w:t>
      </w:r>
      <w:commentRangeEnd w:id="10"/>
      <w:r w:rsidR="008659BF">
        <w:rPr>
          <w:rStyle w:val="CommentReference"/>
        </w:rPr>
        <w:commentReference w:id="10"/>
      </w:r>
    </w:p>
    <w:p w14:paraId="65FAE1A9" w14:textId="7640CBED"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investigate trade-offs we construct a Python-based model (available at … ) and assume a fictitious Caribbean island with a yearly electricity generation of 250 GWh and a peak demand of 37 MW. Hourly demand data can be taken in this case from data available for synthetic demand curves generated as part of 100% renewable energy modeling efforts (</w:t>
      </w:r>
      <w:proofErr w:type="spellStart"/>
      <w:r>
        <w:rPr>
          <w:rFonts w:ascii="Times New Roman" w:eastAsia="Times New Roman" w:hAnsi="Times New Roman" w:cs="Times New Roman"/>
          <w:sz w:val="24"/>
          <w:szCs w:val="24"/>
        </w:rPr>
        <w:t>Toktarova</w:t>
      </w:r>
      <w:proofErr w:type="spellEnd"/>
      <w:r>
        <w:rPr>
          <w:rFonts w:ascii="Times New Roman" w:eastAsia="Times New Roman" w:hAnsi="Times New Roman" w:cs="Times New Roman"/>
          <w:sz w:val="24"/>
          <w:szCs w:val="24"/>
        </w:rPr>
        <w:t xml:space="preserve">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2019); alternatively</w:t>
      </w:r>
      <w:r w:rsidR="008659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actual data can be used if these are available.  These synthetic load curves tend to all be very similar for smaller Caribbean islands except for the overall amplitude. Comparison with real data also shows a somewhat exaggerated secondary evening peak for the synthetic data. </w:t>
      </w:r>
    </w:p>
    <w:p w14:paraId="64AFFF70" w14:textId="3370A0BB"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Solar and wind power generation for a given modeled installed capacity can for a first approximation be obtained from </w:t>
      </w:r>
      <w:hyperlink r:id="rId19">
        <w:r>
          <w:rPr>
            <w:rFonts w:ascii="Times New Roman" w:eastAsia="Times New Roman" w:hAnsi="Times New Roman" w:cs="Times New Roman"/>
            <w:color w:val="0563C1"/>
            <w:sz w:val="24"/>
            <w:szCs w:val="24"/>
            <w:u w:val="single"/>
          </w:rPr>
          <w:t>https://www.renewables.ninja/</w:t>
        </w:r>
      </w:hyperlink>
      <w:r>
        <w:rPr>
          <w:rFonts w:ascii="Times New Roman" w:eastAsia="Times New Roman" w:hAnsi="Times New Roman" w:cs="Times New Roman"/>
          <w:sz w:val="24"/>
          <w:szCs w:val="24"/>
        </w:rPr>
        <w:t xml:space="preserve"> based on reanalysis data rather than actual </w:t>
      </w:r>
      <w:r>
        <w:rPr>
          <w:rFonts w:ascii="Times New Roman" w:eastAsia="Times New Roman" w:hAnsi="Times New Roman" w:cs="Times New Roman"/>
          <w:i/>
          <w:sz w:val="24"/>
          <w:szCs w:val="24"/>
        </w:rPr>
        <w:t xml:space="preserve">in situ </w:t>
      </w:r>
      <w:r>
        <w:rPr>
          <w:rFonts w:ascii="Times New Roman" w:eastAsia="Times New Roman" w:hAnsi="Times New Roman" w:cs="Times New Roman"/>
          <w:sz w:val="24"/>
          <w:szCs w:val="24"/>
        </w:rPr>
        <w:t xml:space="preserve">measurements. With these </w:t>
      </w:r>
      <w:r w:rsidR="001A5AE6">
        <w:rPr>
          <w:rFonts w:ascii="Times New Roman" w:eastAsia="Times New Roman" w:hAnsi="Times New Roman" w:cs="Times New Roman"/>
          <w:sz w:val="24"/>
          <w:szCs w:val="24"/>
        </w:rPr>
        <w:t>datasets</w:t>
      </w:r>
      <w:r>
        <w:rPr>
          <w:rFonts w:ascii="Times New Roman" w:eastAsia="Times New Roman" w:hAnsi="Times New Roman" w:cs="Times New Roman"/>
          <w:sz w:val="24"/>
          <w:szCs w:val="24"/>
        </w:rPr>
        <w:t xml:space="preserve">, each of which can be scaled in amplitude to represent different levels of production of wind and solar power, as well as for different overall demand, an hourly time series can be constructed that shows the residual load after VRE has been taken into account, </w:t>
      </w:r>
      <w:r>
        <w:rPr>
          <w:rFonts w:ascii="Times New Roman" w:eastAsia="Times New Roman" w:hAnsi="Times New Roman" w:cs="Times New Roman"/>
          <w:i/>
          <w:sz w:val="24"/>
          <w:szCs w:val="24"/>
        </w:rPr>
        <w:t>i.e.</w:t>
      </w:r>
      <w:r>
        <w:rPr>
          <w:rFonts w:ascii="Times New Roman" w:eastAsia="Times New Roman" w:hAnsi="Times New Roman" w:cs="Times New Roman"/>
          <w:sz w:val="24"/>
          <w:szCs w:val="24"/>
        </w:rPr>
        <w:t xml:space="preserve"> load minus solar and wind power. For an assumed installed capacity of a dispatchable source (OTEC in this case, but this could be made up of different sources), if the residual load from VRE is positive, </w:t>
      </w:r>
      <w:r>
        <w:rPr>
          <w:rFonts w:ascii="Times New Roman" w:eastAsia="Times New Roman" w:hAnsi="Times New Roman" w:cs="Times New Roman"/>
          <w:i/>
          <w:sz w:val="24"/>
          <w:szCs w:val="24"/>
        </w:rPr>
        <w:t>i.e.</w:t>
      </w:r>
      <w:r>
        <w:rPr>
          <w:rFonts w:ascii="Times New Roman" w:eastAsia="Times New Roman" w:hAnsi="Times New Roman" w:cs="Times New Roman"/>
          <w:sz w:val="24"/>
          <w:szCs w:val="24"/>
        </w:rPr>
        <w:t xml:space="preserve"> not demand is not satisfied, then the dispatchable source is used to fill in the gap up to its maximum capacity. In the model, the dispatchable source is also assumed to have a minimum output that is chosen to be 25% of the maximum capacity. Finally, storage is integrated into the model with a given capacity (MWh) and power output (MW) (batteries, either at utility-scale or in an integrated grid with electric vehicles, or perhaps hydrogen with fuel cells) such that an oversupply of VRE can charge the storage, or undersupply of VRE + dispatchable source results in discharge of the storage; the dispatchable renewable source can also be used to charge the battery up to its maximum capacity. This process is modeled for each hour of the year with the goal of satisfying demand at each hour, while keeping track as well of the capacity factor of the dispatchable source, the state of charge of the storage, and the total curtailed amount of VRE during the year. A convenient way to visualize the various trade-offs that arise, including that of meeting demand vs. curtailing variable renewable energy (which can in some cases be part of an optimal solution) is through the use of </w:t>
      </w:r>
      <w:r w:rsidR="008659BF">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esidual </w:t>
      </w:r>
      <w:r w:rsidR="008659BF">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oad </w:t>
      </w:r>
      <w:r w:rsidR="008659BF">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uration </w:t>
      </w:r>
      <w:r w:rsidR="008659BF">
        <w:rPr>
          <w:rFonts w:ascii="Times New Roman" w:eastAsia="Times New Roman" w:hAnsi="Times New Roman" w:cs="Times New Roman"/>
          <w:sz w:val="24"/>
          <w:szCs w:val="24"/>
        </w:rPr>
        <w:t>c</w:t>
      </w:r>
      <w:r>
        <w:rPr>
          <w:rFonts w:ascii="Times New Roman" w:eastAsia="Times New Roman" w:hAnsi="Times New Roman" w:cs="Times New Roman"/>
          <w:sz w:val="24"/>
          <w:szCs w:val="24"/>
        </w:rPr>
        <w:t>urves</w:t>
      </w:r>
      <w:r w:rsidR="00EA138D">
        <w:rPr>
          <w:rFonts w:ascii="Times New Roman" w:eastAsia="Times New Roman" w:hAnsi="Times New Roman" w:cs="Times New Roman"/>
          <w:sz w:val="24"/>
          <w:szCs w:val="24"/>
        </w:rPr>
        <w:t>; this approach is presented in the Supplementary Information online.</w:t>
      </w:r>
    </w:p>
    <w:p w14:paraId="4EE75B41" w14:textId="76561EDD"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variety of combinations of dispatchable renewable source, storage capacity and variable renewable energy (wind + solar PV) can meet demand for all hours of the year. Using this </w:t>
      </w:r>
      <w:r w:rsidR="008659BF">
        <w:rPr>
          <w:rFonts w:ascii="Times New Roman" w:eastAsia="Times New Roman" w:hAnsi="Times New Roman" w:cs="Times New Roman"/>
          <w:sz w:val="24"/>
          <w:szCs w:val="24"/>
        </w:rPr>
        <w:t>model,</w:t>
      </w:r>
      <w:r>
        <w:rPr>
          <w:rFonts w:ascii="Times New Roman" w:eastAsia="Times New Roman" w:hAnsi="Times New Roman" w:cs="Times New Roman"/>
          <w:sz w:val="24"/>
          <w:szCs w:val="24"/>
        </w:rPr>
        <w:t xml:space="preserve"> it is possible to find the amount of storage (in MWh) needed for a given combination of wind, solar PV and dispatchable renewable power (</w:t>
      </w:r>
      <w:r>
        <w:rPr>
          <w:rFonts w:ascii="Times New Roman" w:eastAsia="Times New Roman" w:hAnsi="Times New Roman" w:cs="Times New Roman"/>
          <w:i/>
          <w:sz w:val="24"/>
          <w:szCs w:val="24"/>
        </w:rPr>
        <w:t>e.g.</w:t>
      </w:r>
      <w:r>
        <w:rPr>
          <w:rFonts w:ascii="Times New Roman" w:eastAsia="Times New Roman" w:hAnsi="Times New Roman" w:cs="Times New Roman"/>
          <w:sz w:val="24"/>
          <w:szCs w:val="24"/>
        </w:rPr>
        <w:t xml:space="preserve"> OTEC) capacities such that demand for all hours of the year is met.</w:t>
      </w:r>
      <w:r w:rsidR="008659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Table 5</w:t>
      </w:r>
      <w:r>
        <w:t xml:space="preserve"> </w:t>
      </w:r>
      <w:r>
        <w:rPr>
          <w:rFonts w:ascii="Times New Roman" w:eastAsia="Times New Roman" w:hAnsi="Times New Roman" w:cs="Times New Roman"/>
          <w:sz w:val="24"/>
          <w:szCs w:val="24"/>
        </w:rPr>
        <w:t>summarizes input parameters and assumptions used for the scenarios, while</w:t>
      </w:r>
      <w:r w:rsidR="008659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Figure 8</w:t>
      </w:r>
      <w:r>
        <w:t xml:space="preserve">  </w:t>
      </w:r>
      <w:r>
        <w:rPr>
          <w:rFonts w:ascii="Times New Roman" w:eastAsia="Times New Roman" w:hAnsi="Times New Roman" w:cs="Times New Roman"/>
          <w:sz w:val="24"/>
          <w:szCs w:val="24"/>
        </w:rPr>
        <w:t>shows results for some potential scenarios the resulting energy mix that leads to coverage of demand for all hours of the year.</w:t>
      </w:r>
    </w:p>
    <w:p w14:paraId="1CA4B836" w14:textId="77777777" w:rsidR="00F21C37" w:rsidRDefault="00875D4A">
      <w:pPr>
        <w:keepNext/>
        <w:spacing w:after="200" w:line="240" w:lineRule="auto"/>
        <w:rPr>
          <w:rFonts w:ascii="Times New Roman" w:eastAsia="Times New Roman" w:hAnsi="Times New Roman" w:cs="Times New Roman"/>
          <w:i/>
          <w:sz w:val="20"/>
          <w:szCs w:val="20"/>
        </w:rPr>
      </w:pPr>
      <w:r>
        <w:rPr>
          <w:rFonts w:ascii="Times New Roman" w:eastAsia="Times New Roman" w:hAnsi="Times New Roman" w:cs="Times New Roman"/>
          <w:i/>
          <w:sz w:val="20"/>
          <w:szCs w:val="20"/>
        </w:rPr>
        <w:t>Table 3 - Parameters for the evaluation of system levelized costs of energy (</w:t>
      </w:r>
      <w:proofErr w:type="spellStart"/>
      <w:r>
        <w:rPr>
          <w:rFonts w:ascii="Times New Roman" w:eastAsia="Times New Roman" w:hAnsi="Times New Roman" w:cs="Times New Roman"/>
          <w:i/>
          <w:sz w:val="20"/>
          <w:szCs w:val="20"/>
        </w:rPr>
        <w:t>sLCOE</w:t>
      </w:r>
      <w:proofErr w:type="spellEnd"/>
      <w:r>
        <w:rPr>
          <w:rFonts w:ascii="Times New Roman" w:eastAsia="Times New Roman" w:hAnsi="Times New Roman" w:cs="Times New Roman"/>
          <w:i/>
          <w:sz w:val="20"/>
          <w:szCs w:val="20"/>
        </w:rPr>
        <w:t>) for different combinations of solar PV, wind, dispatchable renewable and storage</w:t>
      </w:r>
    </w:p>
    <w:tbl>
      <w:tblPr>
        <w:tblStyle w:val="a1"/>
        <w:tblW w:w="7395" w:type="dxa"/>
        <w:tblInd w:w="162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4110"/>
        <w:gridCol w:w="1005"/>
        <w:gridCol w:w="2280"/>
      </w:tblGrid>
      <w:tr w:rsidR="00F21C37" w14:paraId="4D2601AB" w14:textId="77777777">
        <w:trPr>
          <w:trHeight w:val="570"/>
        </w:trPr>
        <w:tc>
          <w:tcPr>
            <w:tcW w:w="4110" w:type="dxa"/>
            <w:tcBorders>
              <w:top w:val="nil"/>
              <w:left w:val="nil"/>
              <w:bottom w:val="nil"/>
              <w:right w:val="nil"/>
            </w:tcBorders>
            <w:shd w:val="clear" w:color="auto" w:fill="auto"/>
            <w:vAlign w:val="bottom"/>
          </w:tcPr>
          <w:p w14:paraId="763BC329" w14:textId="77777777" w:rsidR="00F21C37" w:rsidRDefault="00875D4A">
            <w:pPr>
              <w:rPr>
                <w:rFonts w:ascii="Times New Roman" w:eastAsia="Times New Roman" w:hAnsi="Times New Roman" w:cs="Times New Roman"/>
                <w:sz w:val="24"/>
                <w:szCs w:val="24"/>
              </w:rPr>
            </w:pPr>
            <w:r>
              <w:rPr>
                <w:rFonts w:ascii="Times New Roman" w:eastAsia="Times New Roman" w:hAnsi="Times New Roman" w:cs="Times New Roman"/>
                <w:sz w:val="24"/>
                <w:szCs w:val="24"/>
              </w:rPr>
              <w:t>Peak power</w:t>
            </w:r>
          </w:p>
        </w:tc>
        <w:tc>
          <w:tcPr>
            <w:tcW w:w="1005" w:type="dxa"/>
            <w:tcBorders>
              <w:top w:val="nil"/>
              <w:left w:val="nil"/>
              <w:bottom w:val="nil"/>
              <w:right w:val="nil"/>
            </w:tcBorders>
            <w:shd w:val="clear" w:color="auto" w:fill="auto"/>
            <w:vAlign w:val="bottom"/>
          </w:tcPr>
          <w:p w14:paraId="6DBAEA09" w14:textId="77777777" w:rsidR="00F21C37" w:rsidRDefault="00875D4A">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37.2</w:t>
            </w:r>
          </w:p>
        </w:tc>
        <w:tc>
          <w:tcPr>
            <w:tcW w:w="2280" w:type="dxa"/>
            <w:tcBorders>
              <w:top w:val="nil"/>
              <w:left w:val="nil"/>
              <w:bottom w:val="nil"/>
              <w:right w:val="nil"/>
            </w:tcBorders>
            <w:vAlign w:val="bottom"/>
          </w:tcPr>
          <w:p w14:paraId="36B15C12" w14:textId="77777777" w:rsidR="00F21C37" w:rsidRDefault="00875D4A">
            <w:pPr>
              <w:rPr>
                <w:rFonts w:ascii="Times New Roman" w:eastAsia="Times New Roman" w:hAnsi="Times New Roman" w:cs="Times New Roman"/>
                <w:sz w:val="24"/>
                <w:szCs w:val="24"/>
              </w:rPr>
            </w:pPr>
            <w:r>
              <w:rPr>
                <w:rFonts w:ascii="Times New Roman" w:eastAsia="Times New Roman" w:hAnsi="Times New Roman" w:cs="Times New Roman"/>
                <w:sz w:val="24"/>
                <w:szCs w:val="24"/>
              </w:rPr>
              <w:t>MW</w:t>
            </w:r>
          </w:p>
        </w:tc>
      </w:tr>
      <w:tr w:rsidR="00F21C37" w14:paraId="6DCB6EA4" w14:textId="77777777" w:rsidTr="006E15F6">
        <w:trPr>
          <w:trHeight w:val="233"/>
        </w:trPr>
        <w:tc>
          <w:tcPr>
            <w:tcW w:w="4110" w:type="dxa"/>
            <w:tcBorders>
              <w:top w:val="nil"/>
              <w:left w:val="nil"/>
              <w:bottom w:val="nil"/>
              <w:right w:val="nil"/>
            </w:tcBorders>
            <w:shd w:val="clear" w:color="auto" w:fill="auto"/>
            <w:vAlign w:val="bottom"/>
          </w:tcPr>
          <w:p w14:paraId="461AE2E0" w14:textId="77777777" w:rsidR="00F21C37" w:rsidRDefault="00875D4A">
            <w:pPr>
              <w:rPr>
                <w:rFonts w:ascii="Times New Roman" w:eastAsia="Times New Roman" w:hAnsi="Times New Roman" w:cs="Times New Roman"/>
                <w:sz w:val="24"/>
                <w:szCs w:val="24"/>
              </w:rPr>
            </w:pPr>
            <w:r>
              <w:rPr>
                <w:rFonts w:ascii="Times New Roman" w:eastAsia="Times New Roman" w:hAnsi="Times New Roman" w:cs="Times New Roman"/>
                <w:sz w:val="24"/>
                <w:szCs w:val="24"/>
              </w:rPr>
              <w:t>Yearly energy</w:t>
            </w:r>
          </w:p>
        </w:tc>
        <w:tc>
          <w:tcPr>
            <w:tcW w:w="1005" w:type="dxa"/>
            <w:tcBorders>
              <w:top w:val="nil"/>
              <w:left w:val="nil"/>
              <w:bottom w:val="nil"/>
              <w:right w:val="nil"/>
            </w:tcBorders>
            <w:shd w:val="clear" w:color="auto" w:fill="auto"/>
            <w:vAlign w:val="bottom"/>
          </w:tcPr>
          <w:p w14:paraId="107E787B" w14:textId="77777777" w:rsidR="00F21C37" w:rsidRDefault="00875D4A">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250</w:t>
            </w:r>
          </w:p>
        </w:tc>
        <w:tc>
          <w:tcPr>
            <w:tcW w:w="2280" w:type="dxa"/>
            <w:tcBorders>
              <w:top w:val="nil"/>
              <w:left w:val="nil"/>
              <w:bottom w:val="nil"/>
              <w:right w:val="nil"/>
            </w:tcBorders>
            <w:vAlign w:val="bottom"/>
          </w:tcPr>
          <w:p w14:paraId="5EE0B6A3" w14:textId="77777777" w:rsidR="00F21C37" w:rsidRDefault="00875D4A">
            <w:pPr>
              <w:rPr>
                <w:rFonts w:ascii="Times New Roman" w:eastAsia="Times New Roman" w:hAnsi="Times New Roman" w:cs="Times New Roman"/>
                <w:sz w:val="24"/>
                <w:szCs w:val="24"/>
              </w:rPr>
            </w:pPr>
            <w:r>
              <w:rPr>
                <w:rFonts w:ascii="Times New Roman" w:eastAsia="Times New Roman" w:hAnsi="Times New Roman" w:cs="Times New Roman"/>
                <w:sz w:val="24"/>
                <w:szCs w:val="24"/>
              </w:rPr>
              <w:t>GWh</w:t>
            </w:r>
          </w:p>
        </w:tc>
      </w:tr>
      <w:tr w:rsidR="00F21C37" w14:paraId="3EC2F425" w14:textId="77777777">
        <w:trPr>
          <w:trHeight w:val="295"/>
        </w:trPr>
        <w:tc>
          <w:tcPr>
            <w:tcW w:w="4110" w:type="dxa"/>
            <w:tcBorders>
              <w:top w:val="nil"/>
              <w:left w:val="nil"/>
              <w:bottom w:val="nil"/>
              <w:right w:val="nil"/>
            </w:tcBorders>
            <w:shd w:val="clear" w:color="auto" w:fill="auto"/>
            <w:vAlign w:val="bottom"/>
          </w:tcPr>
          <w:p w14:paraId="30608B35" w14:textId="77777777" w:rsidR="00F21C37" w:rsidRDefault="00875D4A">
            <w:pPr>
              <w:rPr>
                <w:rFonts w:ascii="Times New Roman" w:eastAsia="Times New Roman" w:hAnsi="Times New Roman" w:cs="Times New Roman"/>
                <w:sz w:val="24"/>
                <w:szCs w:val="24"/>
              </w:rPr>
            </w:pPr>
            <w:r>
              <w:rPr>
                <w:rFonts w:ascii="Times New Roman" w:eastAsia="Times New Roman" w:hAnsi="Times New Roman" w:cs="Times New Roman"/>
                <w:sz w:val="24"/>
                <w:szCs w:val="24"/>
              </w:rPr>
              <w:t>Levelized cost of wind</w:t>
            </w:r>
          </w:p>
        </w:tc>
        <w:tc>
          <w:tcPr>
            <w:tcW w:w="1005" w:type="dxa"/>
            <w:tcBorders>
              <w:top w:val="nil"/>
              <w:left w:val="nil"/>
              <w:bottom w:val="nil"/>
              <w:right w:val="nil"/>
            </w:tcBorders>
            <w:shd w:val="clear" w:color="auto" w:fill="auto"/>
            <w:vAlign w:val="bottom"/>
          </w:tcPr>
          <w:p w14:paraId="02C92D06" w14:textId="77777777" w:rsidR="00F21C37" w:rsidRDefault="00875D4A">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$75 </w:t>
            </w:r>
          </w:p>
        </w:tc>
        <w:tc>
          <w:tcPr>
            <w:tcW w:w="2280" w:type="dxa"/>
            <w:tcBorders>
              <w:top w:val="nil"/>
              <w:left w:val="nil"/>
              <w:bottom w:val="nil"/>
              <w:right w:val="nil"/>
            </w:tcBorders>
            <w:shd w:val="clear" w:color="auto" w:fill="auto"/>
            <w:vAlign w:val="bottom"/>
          </w:tcPr>
          <w:p w14:paraId="7AD0FE91" w14:textId="77777777" w:rsidR="00F21C37" w:rsidRDefault="00875D4A">
            <w:pPr>
              <w:rPr>
                <w:rFonts w:ascii="Times New Roman" w:eastAsia="Times New Roman" w:hAnsi="Times New Roman" w:cs="Times New Roman"/>
                <w:sz w:val="24"/>
                <w:szCs w:val="24"/>
              </w:rPr>
            </w:pPr>
            <w:r>
              <w:rPr>
                <w:rFonts w:ascii="Times New Roman" w:eastAsia="Times New Roman" w:hAnsi="Times New Roman" w:cs="Times New Roman"/>
                <w:sz w:val="24"/>
                <w:szCs w:val="24"/>
              </w:rPr>
              <w:t>/MWh</w:t>
            </w:r>
          </w:p>
        </w:tc>
      </w:tr>
      <w:tr w:rsidR="00F21C37" w14:paraId="0537B6EA" w14:textId="77777777">
        <w:trPr>
          <w:trHeight w:val="295"/>
        </w:trPr>
        <w:tc>
          <w:tcPr>
            <w:tcW w:w="4110" w:type="dxa"/>
            <w:tcBorders>
              <w:top w:val="nil"/>
              <w:left w:val="nil"/>
              <w:bottom w:val="nil"/>
              <w:right w:val="nil"/>
            </w:tcBorders>
            <w:shd w:val="clear" w:color="auto" w:fill="auto"/>
            <w:vAlign w:val="bottom"/>
          </w:tcPr>
          <w:p w14:paraId="581CF666" w14:textId="77777777" w:rsidR="00F21C37" w:rsidRDefault="00875D4A">
            <w:pPr>
              <w:rPr>
                <w:rFonts w:ascii="Times New Roman" w:eastAsia="Times New Roman" w:hAnsi="Times New Roman" w:cs="Times New Roman"/>
                <w:sz w:val="24"/>
                <w:szCs w:val="24"/>
              </w:rPr>
            </w:pPr>
            <w:r>
              <w:rPr>
                <w:rFonts w:ascii="Times New Roman" w:eastAsia="Times New Roman" w:hAnsi="Times New Roman" w:cs="Times New Roman"/>
                <w:sz w:val="24"/>
                <w:szCs w:val="24"/>
              </w:rPr>
              <w:t>Levelized cost of solar PV</w:t>
            </w:r>
          </w:p>
        </w:tc>
        <w:tc>
          <w:tcPr>
            <w:tcW w:w="1005" w:type="dxa"/>
            <w:tcBorders>
              <w:top w:val="nil"/>
              <w:left w:val="nil"/>
              <w:bottom w:val="nil"/>
              <w:right w:val="nil"/>
            </w:tcBorders>
            <w:shd w:val="clear" w:color="auto" w:fill="auto"/>
            <w:vAlign w:val="bottom"/>
          </w:tcPr>
          <w:p w14:paraId="6A25816A" w14:textId="77777777" w:rsidR="00F21C37" w:rsidRDefault="00875D4A">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$75 </w:t>
            </w:r>
          </w:p>
        </w:tc>
        <w:tc>
          <w:tcPr>
            <w:tcW w:w="2280" w:type="dxa"/>
            <w:tcBorders>
              <w:top w:val="nil"/>
              <w:left w:val="nil"/>
              <w:bottom w:val="nil"/>
              <w:right w:val="nil"/>
            </w:tcBorders>
            <w:shd w:val="clear" w:color="auto" w:fill="auto"/>
            <w:vAlign w:val="bottom"/>
          </w:tcPr>
          <w:p w14:paraId="3BE2C1F5" w14:textId="77777777" w:rsidR="00F21C37" w:rsidRDefault="00875D4A">
            <w:pPr>
              <w:rPr>
                <w:rFonts w:ascii="Times New Roman" w:eastAsia="Times New Roman" w:hAnsi="Times New Roman" w:cs="Times New Roman"/>
                <w:sz w:val="24"/>
                <w:szCs w:val="24"/>
              </w:rPr>
            </w:pPr>
            <w:r>
              <w:rPr>
                <w:rFonts w:ascii="Times New Roman" w:eastAsia="Times New Roman" w:hAnsi="Times New Roman" w:cs="Times New Roman"/>
                <w:sz w:val="24"/>
                <w:szCs w:val="24"/>
              </w:rPr>
              <w:t>/MWh</w:t>
            </w:r>
          </w:p>
        </w:tc>
      </w:tr>
      <w:tr w:rsidR="00F21C37" w14:paraId="52C0EFB0" w14:textId="77777777">
        <w:trPr>
          <w:trHeight w:val="295"/>
        </w:trPr>
        <w:tc>
          <w:tcPr>
            <w:tcW w:w="4110" w:type="dxa"/>
            <w:tcBorders>
              <w:top w:val="nil"/>
              <w:left w:val="nil"/>
              <w:bottom w:val="nil"/>
              <w:right w:val="nil"/>
            </w:tcBorders>
            <w:shd w:val="clear" w:color="auto" w:fill="auto"/>
            <w:vAlign w:val="bottom"/>
          </w:tcPr>
          <w:p w14:paraId="4570D97E" w14:textId="77777777" w:rsidR="00F21C37" w:rsidRDefault="00875D4A">
            <w:pPr>
              <w:rPr>
                <w:rFonts w:ascii="Times New Roman" w:eastAsia="Times New Roman" w:hAnsi="Times New Roman" w:cs="Times New Roman"/>
                <w:sz w:val="24"/>
                <w:szCs w:val="24"/>
              </w:rPr>
            </w:pPr>
            <w:r>
              <w:rPr>
                <w:rFonts w:ascii="Times New Roman" w:eastAsia="Times New Roman" w:hAnsi="Times New Roman" w:cs="Times New Roman"/>
                <w:sz w:val="24"/>
                <w:szCs w:val="24"/>
              </w:rPr>
              <w:t>Levelized cost of dispatchable</w:t>
            </w:r>
          </w:p>
        </w:tc>
        <w:tc>
          <w:tcPr>
            <w:tcW w:w="1005" w:type="dxa"/>
            <w:tcBorders>
              <w:top w:val="nil"/>
              <w:left w:val="nil"/>
              <w:bottom w:val="nil"/>
              <w:right w:val="nil"/>
            </w:tcBorders>
            <w:shd w:val="clear" w:color="auto" w:fill="auto"/>
            <w:vAlign w:val="bottom"/>
          </w:tcPr>
          <w:p w14:paraId="1554903E" w14:textId="77777777" w:rsidR="00F21C37" w:rsidRDefault="00875D4A">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$300 </w:t>
            </w:r>
          </w:p>
        </w:tc>
        <w:tc>
          <w:tcPr>
            <w:tcW w:w="2280" w:type="dxa"/>
            <w:tcBorders>
              <w:top w:val="nil"/>
              <w:left w:val="nil"/>
              <w:bottom w:val="nil"/>
              <w:right w:val="nil"/>
            </w:tcBorders>
            <w:shd w:val="clear" w:color="auto" w:fill="auto"/>
            <w:vAlign w:val="bottom"/>
          </w:tcPr>
          <w:p w14:paraId="682E495A" w14:textId="77777777" w:rsidR="00F21C37" w:rsidRDefault="00875D4A">
            <w:pPr>
              <w:rPr>
                <w:rFonts w:ascii="Times New Roman" w:eastAsia="Times New Roman" w:hAnsi="Times New Roman" w:cs="Times New Roman"/>
                <w:sz w:val="24"/>
                <w:szCs w:val="24"/>
              </w:rPr>
            </w:pPr>
            <w:r>
              <w:rPr>
                <w:rFonts w:ascii="Times New Roman" w:eastAsia="Times New Roman" w:hAnsi="Times New Roman" w:cs="Times New Roman"/>
                <w:sz w:val="24"/>
                <w:szCs w:val="24"/>
              </w:rPr>
              <w:t>/MWh</w:t>
            </w:r>
          </w:p>
        </w:tc>
      </w:tr>
      <w:tr w:rsidR="00F21C37" w14:paraId="4CBDF6CE" w14:textId="77777777">
        <w:trPr>
          <w:trHeight w:val="295"/>
        </w:trPr>
        <w:tc>
          <w:tcPr>
            <w:tcW w:w="4110" w:type="dxa"/>
            <w:tcBorders>
              <w:top w:val="nil"/>
              <w:left w:val="nil"/>
              <w:bottom w:val="nil"/>
              <w:right w:val="nil"/>
            </w:tcBorders>
            <w:shd w:val="clear" w:color="auto" w:fill="auto"/>
            <w:vAlign w:val="bottom"/>
          </w:tcPr>
          <w:p w14:paraId="4EB825A7" w14:textId="77777777" w:rsidR="00F21C37" w:rsidRDefault="00875D4A">
            <w:pPr>
              <w:rPr>
                <w:rFonts w:ascii="Times New Roman" w:eastAsia="Times New Roman" w:hAnsi="Times New Roman" w:cs="Times New Roman"/>
                <w:sz w:val="24"/>
                <w:szCs w:val="24"/>
              </w:rPr>
            </w:pPr>
            <w:r>
              <w:rPr>
                <w:rFonts w:ascii="Times New Roman" w:eastAsia="Times New Roman" w:hAnsi="Times New Roman" w:cs="Times New Roman"/>
                <w:sz w:val="24"/>
                <w:szCs w:val="24"/>
              </w:rPr>
              <w:t>Levelized cost of storage</w:t>
            </w:r>
          </w:p>
        </w:tc>
        <w:tc>
          <w:tcPr>
            <w:tcW w:w="1005" w:type="dxa"/>
            <w:tcBorders>
              <w:top w:val="nil"/>
              <w:left w:val="nil"/>
              <w:bottom w:val="nil"/>
              <w:right w:val="nil"/>
            </w:tcBorders>
            <w:shd w:val="clear" w:color="auto" w:fill="auto"/>
            <w:vAlign w:val="bottom"/>
          </w:tcPr>
          <w:p w14:paraId="09895508" w14:textId="77777777" w:rsidR="00F21C37" w:rsidRDefault="00875D4A">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$300 </w:t>
            </w:r>
          </w:p>
        </w:tc>
        <w:tc>
          <w:tcPr>
            <w:tcW w:w="2280" w:type="dxa"/>
            <w:tcBorders>
              <w:top w:val="nil"/>
              <w:left w:val="nil"/>
              <w:bottom w:val="nil"/>
              <w:right w:val="nil"/>
            </w:tcBorders>
            <w:shd w:val="clear" w:color="auto" w:fill="auto"/>
            <w:vAlign w:val="bottom"/>
          </w:tcPr>
          <w:p w14:paraId="748FD3D1" w14:textId="77777777" w:rsidR="00F21C37" w:rsidRDefault="00875D4A">
            <w:pPr>
              <w:rPr>
                <w:rFonts w:ascii="Times New Roman" w:eastAsia="Times New Roman" w:hAnsi="Times New Roman" w:cs="Times New Roman"/>
                <w:sz w:val="24"/>
                <w:szCs w:val="24"/>
              </w:rPr>
            </w:pPr>
            <w:r>
              <w:rPr>
                <w:rFonts w:ascii="Times New Roman" w:eastAsia="Times New Roman" w:hAnsi="Times New Roman" w:cs="Times New Roman"/>
                <w:sz w:val="24"/>
                <w:szCs w:val="24"/>
              </w:rPr>
              <w:t>/MWh</w:t>
            </w:r>
          </w:p>
        </w:tc>
      </w:tr>
      <w:tr w:rsidR="00F21C37" w14:paraId="35CEE534" w14:textId="77777777">
        <w:trPr>
          <w:trHeight w:val="295"/>
        </w:trPr>
        <w:tc>
          <w:tcPr>
            <w:tcW w:w="4110" w:type="dxa"/>
            <w:tcBorders>
              <w:top w:val="nil"/>
              <w:left w:val="nil"/>
              <w:bottom w:val="nil"/>
              <w:right w:val="nil"/>
            </w:tcBorders>
            <w:shd w:val="clear" w:color="auto" w:fill="auto"/>
            <w:vAlign w:val="bottom"/>
          </w:tcPr>
          <w:p w14:paraId="2EB21CAC" w14:textId="77777777" w:rsidR="00F21C37" w:rsidRDefault="00875D4A">
            <w:pPr>
              <w:rPr>
                <w:rFonts w:ascii="Times New Roman" w:eastAsia="Times New Roman" w:hAnsi="Times New Roman" w:cs="Times New Roman"/>
                <w:sz w:val="24"/>
                <w:szCs w:val="24"/>
              </w:rPr>
            </w:pPr>
            <w:r>
              <w:rPr>
                <w:rFonts w:ascii="Times New Roman" w:eastAsia="Times New Roman" w:hAnsi="Times New Roman" w:cs="Times New Roman"/>
                <w:sz w:val="24"/>
                <w:szCs w:val="24"/>
              </w:rPr>
              <w:t>Lifetime of storage</w:t>
            </w:r>
          </w:p>
        </w:tc>
        <w:tc>
          <w:tcPr>
            <w:tcW w:w="1005" w:type="dxa"/>
            <w:tcBorders>
              <w:top w:val="nil"/>
              <w:left w:val="nil"/>
              <w:bottom w:val="nil"/>
              <w:right w:val="nil"/>
            </w:tcBorders>
            <w:shd w:val="clear" w:color="auto" w:fill="auto"/>
            <w:vAlign w:val="bottom"/>
          </w:tcPr>
          <w:p w14:paraId="0202B22D" w14:textId="77777777" w:rsidR="00F21C37" w:rsidRDefault="00875D4A">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280" w:type="dxa"/>
            <w:tcBorders>
              <w:top w:val="nil"/>
              <w:left w:val="nil"/>
              <w:bottom w:val="nil"/>
              <w:right w:val="nil"/>
            </w:tcBorders>
            <w:shd w:val="clear" w:color="auto" w:fill="auto"/>
            <w:vAlign w:val="bottom"/>
          </w:tcPr>
          <w:p w14:paraId="3C7A2AF6" w14:textId="77777777" w:rsidR="00F21C37" w:rsidRDefault="00875D4A">
            <w:pPr>
              <w:rPr>
                <w:rFonts w:ascii="Times New Roman" w:eastAsia="Times New Roman" w:hAnsi="Times New Roman" w:cs="Times New Roman"/>
                <w:sz w:val="24"/>
                <w:szCs w:val="24"/>
              </w:rPr>
            </w:pPr>
            <w:r>
              <w:rPr>
                <w:rFonts w:ascii="Times New Roman" w:eastAsia="Times New Roman" w:hAnsi="Times New Roman" w:cs="Times New Roman"/>
                <w:sz w:val="24"/>
                <w:szCs w:val="24"/>
              </w:rPr>
              <w:t>years</w:t>
            </w:r>
          </w:p>
        </w:tc>
      </w:tr>
      <w:tr w:rsidR="00F21C37" w14:paraId="1875A4B3" w14:textId="77777777">
        <w:trPr>
          <w:trHeight w:val="295"/>
        </w:trPr>
        <w:tc>
          <w:tcPr>
            <w:tcW w:w="4110" w:type="dxa"/>
            <w:tcBorders>
              <w:top w:val="nil"/>
              <w:left w:val="nil"/>
              <w:bottom w:val="nil"/>
              <w:right w:val="nil"/>
            </w:tcBorders>
            <w:shd w:val="clear" w:color="auto" w:fill="auto"/>
            <w:vAlign w:val="bottom"/>
          </w:tcPr>
          <w:p w14:paraId="5D3BD175" w14:textId="77777777" w:rsidR="00F21C37" w:rsidRDefault="00875D4A">
            <w:pPr>
              <w:rPr>
                <w:rFonts w:ascii="Times New Roman" w:eastAsia="Times New Roman" w:hAnsi="Times New Roman" w:cs="Times New Roman"/>
                <w:sz w:val="24"/>
                <w:szCs w:val="24"/>
              </w:rPr>
            </w:pPr>
            <w:r>
              <w:rPr>
                <w:rFonts w:ascii="Times New Roman" w:eastAsia="Times New Roman" w:hAnsi="Times New Roman" w:cs="Times New Roman"/>
                <w:sz w:val="24"/>
                <w:szCs w:val="24"/>
              </w:rPr>
              <w:t>Lifetime of system</w:t>
            </w:r>
          </w:p>
        </w:tc>
        <w:tc>
          <w:tcPr>
            <w:tcW w:w="1005" w:type="dxa"/>
            <w:tcBorders>
              <w:top w:val="nil"/>
              <w:left w:val="nil"/>
              <w:bottom w:val="nil"/>
              <w:right w:val="nil"/>
            </w:tcBorders>
            <w:shd w:val="clear" w:color="auto" w:fill="auto"/>
            <w:vAlign w:val="bottom"/>
          </w:tcPr>
          <w:p w14:paraId="5ADF5FFA" w14:textId="77777777" w:rsidR="00F21C37" w:rsidRDefault="00875D4A">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280" w:type="dxa"/>
            <w:tcBorders>
              <w:top w:val="nil"/>
              <w:left w:val="nil"/>
              <w:bottom w:val="nil"/>
              <w:right w:val="nil"/>
            </w:tcBorders>
            <w:shd w:val="clear" w:color="auto" w:fill="auto"/>
            <w:vAlign w:val="bottom"/>
          </w:tcPr>
          <w:p w14:paraId="4671D7EE" w14:textId="77777777" w:rsidR="00F21C37" w:rsidRDefault="00875D4A">
            <w:pPr>
              <w:rPr>
                <w:rFonts w:ascii="Times New Roman" w:eastAsia="Times New Roman" w:hAnsi="Times New Roman" w:cs="Times New Roman"/>
                <w:sz w:val="24"/>
                <w:szCs w:val="24"/>
              </w:rPr>
            </w:pPr>
            <w:r>
              <w:rPr>
                <w:rFonts w:ascii="Times New Roman" w:eastAsia="Times New Roman" w:hAnsi="Times New Roman" w:cs="Times New Roman"/>
                <w:sz w:val="24"/>
                <w:szCs w:val="24"/>
              </w:rPr>
              <w:t>years</w:t>
            </w:r>
          </w:p>
        </w:tc>
      </w:tr>
    </w:tbl>
    <w:p w14:paraId="743C1555" w14:textId="77777777" w:rsidR="00F21C37" w:rsidRDefault="00F21C37">
      <w:pPr>
        <w:spacing w:line="360" w:lineRule="auto"/>
        <w:ind w:firstLine="720"/>
        <w:jc w:val="both"/>
        <w:rPr>
          <w:rFonts w:ascii="Times New Roman" w:eastAsia="Times New Roman" w:hAnsi="Times New Roman" w:cs="Times New Roman"/>
          <w:sz w:val="24"/>
          <w:szCs w:val="24"/>
        </w:rPr>
      </w:pPr>
    </w:p>
    <w:p w14:paraId="3425BB8B" w14:textId="283E520E" w:rsidR="000257FD" w:rsidRDefault="000257FD" w:rsidP="008659BF">
      <w:pPr>
        <w:spacing w:line="360" w:lineRule="auto"/>
        <w:ind w:firstLine="720"/>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6432" behindDoc="0" locked="0" layoutInCell="1" allowOverlap="1" wp14:anchorId="6917762D" wp14:editId="7171AB04">
                <wp:simplePos x="0" y="0"/>
                <wp:positionH relativeFrom="column">
                  <wp:posOffset>-34925</wp:posOffset>
                </wp:positionH>
                <wp:positionV relativeFrom="paragraph">
                  <wp:posOffset>5957570</wp:posOffset>
                </wp:positionV>
                <wp:extent cx="573151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3F8246" w14:textId="60185DEC" w:rsidR="00FB6B72" w:rsidRPr="008659BF" w:rsidRDefault="00FB6B72" w:rsidP="00F67D98">
                            <w:pPr>
                              <w:pStyle w:val="Caption"/>
                              <w:jc w:val="center"/>
                              <w:rPr>
                                <w:rFonts w:ascii="Times New Roman" w:eastAsia="Times New Roman" w:hAnsi="Times New Roman" w:cs="Times New Roman"/>
                                <w:color w:val="auto"/>
                                <w:sz w:val="20"/>
                                <w:szCs w:val="20"/>
                                <w:rPrChange w:id="11" w:author="Masao Ashtine" w:date="2020-08-31T11:52:00Z">
                                  <w:rPr>
                                    <w:rFonts w:ascii="Times New Roman" w:eastAsia="Times New Roman" w:hAnsi="Times New Roman" w:cs="Times New Roman"/>
                                    <w:sz w:val="24"/>
                                    <w:szCs w:val="24"/>
                                  </w:rPr>
                                </w:rPrChange>
                              </w:rPr>
                            </w:pPr>
                            <w:r w:rsidRPr="00F67D98">
                              <w:rPr>
                                <w:rFonts w:ascii="Times New Roman" w:hAnsi="Times New Roman" w:cs="Times New Roman"/>
                                <w:color w:val="auto"/>
                                <w:sz w:val="20"/>
                                <w:szCs w:val="20"/>
                              </w:rPr>
                              <w:t>Figure 8 - Necessary amount of storage capacity (in MWh) to allow demand to be satisfied for every hour of the year, and as a function of the installed wind and solar PV capacity.  a) With 10 MW of dispatchable renewable capacity and b) with 20 MW of dispatchable renewable capacity.  Peak system demand is 37 MW in this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7762D" id="Text Box 14" o:spid="_x0000_s1029" type="#_x0000_t202" style="position:absolute;left:0;text-align:left;margin-left:-2.75pt;margin-top:469.1pt;width:451.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Ln6LgIAAGYEAAAOAAAAZHJzL2Uyb0RvYy54bWysVMFu2zAMvQ/YPwi6L06apS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" stroked="f">
                <v:textbox style="mso-fit-shape-to-text:t" inset="0,0,0,0">
                  <w:txbxContent>
                    <w:p w14:paraId="733F8246" w14:textId="60185DEC" w:rsidR="00FB6B72" w:rsidRPr="008659BF" w:rsidRDefault="00FB6B72" w:rsidP="00F67D98">
                      <w:pPr>
                        <w:pStyle w:val="Caption"/>
                        <w:jc w:val="center"/>
                        <w:rPr>
                          <w:rFonts w:ascii="Times New Roman" w:eastAsia="Times New Roman" w:hAnsi="Times New Roman" w:cs="Times New Roman"/>
                          <w:color w:val="auto"/>
                          <w:sz w:val="20"/>
                          <w:szCs w:val="20"/>
                          <w:rPrChange w:id="12" w:author="Masao Ashtine" w:date="2020-08-31T11:52:00Z">
                            <w:rPr>
                              <w:rFonts w:ascii="Times New Roman" w:eastAsia="Times New Roman" w:hAnsi="Times New Roman" w:cs="Times New Roman"/>
                              <w:sz w:val="24"/>
                              <w:szCs w:val="24"/>
                            </w:rPr>
                          </w:rPrChange>
                        </w:rPr>
                      </w:pPr>
                      <w:r w:rsidRPr="00F67D98">
                        <w:rPr>
                          <w:rFonts w:ascii="Times New Roman" w:hAnsi="Times New Roman" w:cs="Times New Roman"/>
                          <w:color w:val="auto"/>
                          <w:sz w:val="20"/>
                          <w:szCs w:val="20"/>
                        </w:rPr>
                        <w:t>Figure 8 - Necessary amount of storage capacity (in MWh) to allow demand to be satisfied for every hour of the year, and as a function of the installed wind and solar PV capacity.  a) With 10 MW of dispatchable renewable capacity and b) with 20 MW of dispatchable renewable capacity.  Peak system demand is 37 MW in this example.</w:t>
                      </w:r>
                    </w:p>
                  </w:txbxContent>
                </v:textbox>
                <w10:wrap type="topAndBottom"/>
              </v:shape>
            </w:pict>
          </mc:Fallback>
        </mc:AlternateContent>
      </w:r>
      <w:r>
        <w:rPr>
          <w:rFonts w:ascii="Times New Roman" w:eastAsia="Times New Roman" w:hAnsi="Times New Roman" w:cs="Times New Roman"/>
          <w:noProof/>
          <w:sz w:val="24"/>
          <w:szCs w:val="24"/>
        </w:rPr>
        <w:drawing>
          <wp:anchor distT="0" distB="0" distL="114300" distR="114300" simplePos="0" relativeHeight="251664384" behindDoc="0" locked="0" layoutInCell="1" allowOverlap="1" wp14:anchorId="62E17776" wp14:editId="1CC85F76">
            <wp:simplePos x="0" y="0"/>
            <wp:positionH relativeFrom="column">
              <wp:posOffset>-34925</wp:posOffset>
            </wp:positionH>
            <wp:positionV relativeFrom="paragraph">
              <wp:posOffset>3245485</wp:posOffset>
            </wp:positionV>
            <wp:extent cx="5731510" cy="2654935"/>
            <wp:effectExtent l="0" t="0" r="2540" b="0"/>
            <wp:wrapTopAndBottom/>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logo&#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54935"/>
                    </a:xfrm>
                    <a:prstGeom prst="rect">
                      <a:avLst/>
                    </a:prstGeom>
                  </pic:spPr>
                </pic:pic>
              </a:graphicData>
            </a:graphic>
            <wp14:sizeRelH relativeFrom="page">
              <wp14:pctWidth>0</wp14:pctWidth>
            </wp14:sizeRelH>
            <wp14:sizeRelV relativeFrom="page">
              <wp14:pctHeight>0</wp14:pctHeight>
            </wp14:sizeRelV>
          </wp:anchor>
        </w:drawing>
      </w:r>
      <w:r w:rsidR="00875D4A">
        <w:rPr>
          <w:rFonts w:ascii="Times New Roman" w:eastAsia="Times New Roman" w:hAnsi="Times New Roman" w:cs="Times New Roman"/>
          <w:sz w:val="24"/>
          <w:szCs w:val="24"/>
        </w:rPr>
        <w:t>In Figure 8</w:t>
      </w:r>
      <w:r w:rsidR="008659BF">
        <w:rPr>
          <w:rFonts w:ascii="Times New Roman" w:eastAsia="Times New Roman" w:hAnsi="Times New Roman" w:cs="Times New Roman"/>
          <w:sz w:val="24"/>
          <w:szCs w:val="24"/>
        </w:rPr>
        <w:t>,</w:t>
      </w:r>
      <w:r w:rsidR="00875D4A">
        <w:rPr>
          <w:rFonts w:ascii="Times New Roman" w:eastAsia="Times New Roman" w:hAnsi="Times New Roman" w:cs="Times New Roman"/>
          <w:sz w:val="24"/>
          <w:szCs w:val="24"/>
        </w:rPr>
        <w:t xml:space="preserve"> two cases are shown in which the dispatchable technology capacity is set at 10 MW (Figure 8a) and at 20 MW (Figure 8b</w:t>
      </w:r>
      <w:r>
        <w:rPr>
          <w:rFonts w:ascii="Times New Roman" w:eastAsia="Times New Roman" w:hAnsi="Times New Roman" w:cs="Times New Roman"/>
          <w:sz w:val="24"/>
          <w:szCs w:val="24"/>
        </w:rPr>
        <w:t>)</w:t>
      </w:r>
      <w:r w:rsidR="00875D4A">
        <w:rPr>
          <w:rFonts w:ascii="Times New Roman" w:eastAsia="Times New Roman" w:hAnsi="Times New Roman" w:cs="Times New Roman"/>
          <w:sz w:val="24"/>
          <w:szCs w:val="24"/>
        </w:rPr>
        <w:t xml:space="preserve"> and the capacities of the variable renewable energy (VRE) technologies are varied from 0 to 200 </w:t>
      </w:r>
      <w:r>
        <w:rPr>
          <w:rFonts w:ascii="Times New Roman" w:eastAsia="Times New Roman" w:hAnsi="Times New Roman" w:cs="Times New Roman"/>
          <w:sz w:val="24"/>
          <w:szCs w:val="24"/>
        </w:rPr>
        <w:t xml:space="preserve">or 100 </w:t>
      </w:r>
      <w:r w:rsidR="00875D4A">
        <w:rPr>
          <w:rFonts w:ascii="Times New Roman" w:eastAsia="Times New Roman" w:hAnsi="Times New Roman" w:cs="Times New Roman"/>
          <w:sz w:val="24"/>
          <w:szCs w:val="24"/>
        </w:rPr>
        <w:t xml:space="preserve">MW. The amount of storage </w:t>
      </w:r>
      <w:r w:rsidR="00875D4A">
        <w:rPr>
          <w:rFonts w:ascii="Times New Roman" w:eastAsia="Times New Roman" w:hAnsi="Times New Roman" w:cs="Times New Roman"/>
          <w:sz w:val="24"/>
          <w:szCs w:val="24"/>
        </w:rPr>
        <w:lastRenderedPageBreak/>
        <w:t xml:space="preserve">capacity is capped here at </w:t>
      </w:r>
      <w:r>
        <w:rPr>
          <w:rFonts w:ascii="Times New Roman" w:eastAsia="Times New Roman" w:hAnsi="Times New Roman" w:cs="Times New Roman"/>
          <w:sz w:val="24"/>
          <w:szCs w:val="24"/>
        </w:rPr>
        <w:t>2</w:t>
      </w:r>
      <w:r w:rsidR="008659B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000 </w:t>
      </w:r>
      <w:r w:rsidR="00875D4A">
        <w:rPr>
          <w:rFonts w:ascii="Times New Roman" w:eastAsia="Times New Roman" w:hAnsi="Times New Roman" w:cs="Times New Roman"/>
          <w:sz w:val="24"/>
          <w:szCs w:val="24"/>
        </w:rPr>
        <w:t xml:space="preserve">MWh and at </w:t>
      </w:r>
      <w:r w:rsidR="008659BF">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w:t>
      </w:r>
      <w:r w:rsidR="00875D4A">
        <w:rPr>
          <w:rFonts w:ascii="Times New Roman" w:eastAsia="Times New Roman" w:hAnsi="Times New Roman" w:cs="Times New Roman"/>
          <w:sz w:val="24"/>
          <w:szCs w:val="24"/>
        </w:rPr>
        <w:t xml:space="preserve">MWh, respectively, for clarity of presentation. The main point to note is the relationship between a decrease in dispatchable power capacity and an increase in necessary storage capacity, becoming more pronounced at lower wind and solar PV capacities. Essentially, for low dispatchable capacity, large amounts of storage are needed, mainly to make up for a relatively small number of extended periods during which wind and solar PV power are both not available. In Figure 8 there is a very sharp rise in battery capacity at low levels of wind and solar capacity; this feature is an artefact of the problem definition and represents the fact that not enough overall capacity is available in the system to cover demand during a significant period of time during the year. </w:t>
      </w:r>
    </w:p>
    <w:p w14:paraId="019C3673" w14:textId="712193AC" w:rsidR="00F21C37" w:rsidRDefault="00875D4A" w:rsidP="008659B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4 shows results for a selection of cases. Not visible in Figure 8 is the amount of curtailed variable renewable power, which becomes significant as the VRE capacity increases, and thus represents an additional trade-off to be considered. For the selected cases, curtailment is shown; the combination of all these factors contribute to the total system cost. Table 4 also shows the system levelized cost of electricity (</w:t>
      </w:r>
      <w:proofErr w:type="spellStart"/>
      <w:r>
        <w:rPr>
          <w:rFonts w:ascii="Times New Roman" w:eastAsia="Times New Roman" w:hAnsi="Times New Roman" w:cs="Times New Roman"/>
          <w:sz w:val="24"/>
          <w:szCs w:val="24"/>
        </w:rPr>
        <w:t>sLCOE</w:t>
      </w:r>
      <w:proofErr w:type="spellEnd"/>
      <w:r>
        <w:rPr>
          <w:rFonts w:ascii="Times New Roman" w:eastAsia="Times New Roman" w:hAnsi="Times New Roman" w:cs="Times New Roman"/>
          <w:sz w:val="24"/>
          <w:szCs w:val="24"/>
        </w:rPr>
        <w:t xml:space="preserve">) for each of the eight cases. In Figure 9a, a further comparison is made for these eight cases, with the blue and orange bars representing the </w:t>
      </w:r>
      <w:proofErr w:type="spellStart"/>
      <w:r>
        <w:rPr>
          <w:rFonts w:ascii="Times New Roman" w:eastAsia="Times New Roman" w:hAnsi="Times New Roman" w:cs="Times New Roman"/>
          <w:sz w:val="24"/>
          <w:szCs w:val="24"/>
        </w:rPr>
        <w:t>sLCOE</w:t>
      </w:r>
      <w:proofErr w:type="spellEnd"/>
      <w:r>
        <w:rPr>
          <w:rFonts w:ascii="Times New Roman" w:eastAsia="Times New Roman" w:hAnsi="Times New Roman" w:cs="Times New Roman"/>
          <w:sz w:val="24"/>
          <w:szCs w:val="24"/>
        </w:rPr>
        <w:t xml:space="preserve"> both without and with the inclusion of benefits of desalinated water that would be produced by an OC-OTEC system. Also displayed in Figure 9 is a shaded region that represents estimated LCOE for a diesel reciprocating engine system that has until recently been the power source of choice for many countries.</w:t>
      </w:r>
    </w:p>
    <w:p w14:paraId="60E18216" w14:textId="77777777" w:rsidR="00F21C37" w:rsidRDefault="00875D4A">
      <w:pPr>
        <w:keepNext/>
        <w:spacing w:after="200" w:line="240" w:lineRule="auto"/>
        <w:rPr>
          <w:rFonts w:ascii="Times New Roman" w:eastAsia="Times New Roman" w:hAnsi="Times New Roman" w:cs="Times New Roman"/>
          <w:i/>
          <w:sz w:val="20"/>
          <w:szCs w:val="20"/>
        </w:rPr>
      </w:pPr>
      <w:commentRangeStart w:id="13"/>
      <w:r>
        <w:rPr>
          <w:rFonts w:ascii="Times New Roman" w:eastAsia="Times New Roman" w:hAnsi="Times New Roman" w:cs="Times New Roman"/>
          <w:i/>
          <w:sz w:val="20"/>
          <w:szCs w:val="20"/>
        </w:rPr>
        <w:t xml:space="preserve">Table </w:t>
      </w:r>
      <w:commentRangeEnd w:id="13"/>
      <w:r w:rsidR="008659BF">
        <w:rPr>
          <w:rStyle w:val="CommentReference"/>
        </w:rPr>
        <w:commentReference w:id="13"/>
      </w:r>
      <w:r>
        <w:rPr>
          <w:rFonts w:ascii="Times New Roman" w:eastAsia="Times New Roman" w:hAnsi="Times New Roman" w:cs="Times New Roman"/>
          <w:i/>
          <w:sz w:val="20"/>
          <w:szCs w:val="20"/>
        </w:rPr>
        <w:t xml:space="preserve">4 - Sample results for </w:t>
      </w:r>
      <w:proofErr w:type="spellStart"/>
      <w:r>
        <w:rPr>
          <w:rFonts w:ascii="Times New Roman" w:eastAsia="Times New Roman" w:hAnsi="Times New Roman" w:cs="Times New Roman"/>
          <w:i/>
          <w:sz w:val="20"/>
          <w:szCs w:val="20"/>
        </w:rPr>
        <w:t>sLCOE</w:t>
      </w:r>
      <w:proofErr w:type="spellEnd"/>
      <w:r>
        <w:rPr>
          <w:rFonts w:ascii="Times New Roman" w:eastAsia="Times New Roman" w:hAnsi="Times New Roman" w:cs="Times New Roman"/>
          <w:i/>
          <w:sz w:val="20"/>
          <w:szCs w:val="20"/>
        </w:rPr>
        <w:t xml:space="preserve"> (USD/MWh) for different system configurations (solar PV, wind, dispatchable renewable, storage). Comparison is made with and without including the co-benefit of desalination. Dispatchable (Disp.); Desalination (desal.)</w:t>
      </w:r>
    </w:p>
    <w:tbl>
      <w:tblPr>
        <w:tblStyle w:val="a2"/>
        <w:tblW w:w="10755" w:type="dxa"/>
        <w:tblInd w:w="-77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660"/>
        <w:gridCol w:w="810"/>
        <w:gridCol w:w="855"/>
        <w:gridCol w:w="765"/>
        <w:gridCol w:w="810"/>
        <w:gridCol w:w="810"/>
        <w:gridCol w:w="975"/>
        <w:gridCol w:w="975"/>
        <w:gridCol w:w="885"/>
        <w:gridCol w:w="945"/>
        <w:gridCol w:w="990"/>
        <w:gridCol w:w="1275"/>
      </w:tblGrid>
      <w:tr w:rsidR="00F21C37" w14:paraId="399C457E" w14:textId="77777777">
        <w:trPr>
          <w:trHeight w:val="885"/>
        </w:trPr>
        <w:tc>
          <w:tcPr>
            <w:tcW w:w="660" w:type="dxa"/>
            <w:tcBorders>
              <w:top w:val="nil"/>
              <w:left w:val="nil"/>
              <w:bottom w:val="single" w:sz="24" w:space="0" w:color="2F75B5"/>
              <w:right w:val="nil"/>
            </w:tcBorders>
            <w:shd w:val="clear" w:color="auto" w:fill="auto"/>
            <w:vAlign w:val="bottom"/>
          </w:tcPr>
          <w:p w14:paraId="46487B8E" w14:textId="77777777" w:rsidR="00F21C37" w:rsidRDefault="00875D4A">
            <w:pPr>
              <w:rPr>
                <w:rFonts w:ascii="Times New Roman" w:eastAsia="Times New Roman" w:hAnsi="Times New Roman" w:cs="Times New Roman"/>
                <w:sz w:val="20"/>
                <w:szCs w:val="20"/>
              </w:rPr>
            </w:pPr>
            <w:r>
              <w:rPr>
                <w:rFonts w:ascii="Times New Roman" w:eastAsia="Times New Roman" w:hAnsi="Times New Roman" w:cs="Times New Roman"/>
                <w:sz w:val="20"/>
                <w:szCs w:val="20"/>
              </w:rPr>
              <w:t>Case</w:t>
            </w:r>
          </w:p>
        </w:tc>
        <w:tc>
          <w:tcPr>
            <w:tcW w:w="810" w:type="dxa"/>
            <w:tcBorders>
              <w:top w:val="nil"/>
              <w:left w:val="nil"/>
              <w:bottom w:val="single" w:sz="24" w:space="0" w:color="2F75B5"/>
              <w:right w:val="nil"/>
            </w:tcBorders>
            <w:shd w:val="clear" w:color="auto" w:fill="auto"/>
            <w:vAlign w:val="bottom"/>
          </w:tcPr>
          <w:p w14:paraId="65B8DBAA" w14:textId="77777777" w:rsidR="00F21C37" w:rsidRDefault="00875D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Solar [MW]</w:t>
            </w:r>
          </w:p>
        </w:tc>
        <w:tc>
          <w:tcPr>
            <w:tcW w:w="855" w:type="dxa"/>
            <w:tcBorders>
              <w:top w:val="nil"/>
              <w:left w:val="nil"/>
              <w:bottom w:val="single" w:sz="24" w:space="0" w:color="2F75B5"/>
              <w:right w:val="nil"/>
            </w:tcBorders>
            <w:shd w:val="clear" w:color="auto" w:fill="auto"/>
            <w:vAlign w:val="bottom"/>
          </w:tcPr>
          <w:p w14:paraId="7FCFE3DE" w14:textId="77777777" w:rsidR="00F21C37" w:rsidRDefault="00875D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Solar [GWh]</w:t>
            </w:r>
          </w:p>
        </w:tc>
        <w:tc>
          <w:tcPr>
            <w:tcW w:w="765" w:type="dxa"/>
            <w:tcBorders>
              <w:top w:val="nil"/>
              <w:left w:val="nil"/>
              <w:bottom w:val="single" w:sz="24" w:space="0" w:color="2F75B5"/>
              <w:right w:val="nil"/>
            </w:tcBorders>
            <w:shd w:val="clear" w:color="auto" w:fill="auto"/>
            <w:vAlign w:val="bottom"/>
          </w:tcPr>
          <w:p w14:paraId="6565B70E" w14:textId="77777777" w:rsidR="00F21C37" w:rsidRDefault="00875D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Wind [MW]</w:t>
            </w:r>
          </w:p>
        </w:tc>
        <w:tc>
          <w:tcPr>
            <w:tcW w:w="810" w:type="dxa"/>
            <w:tcBorders>
              <w:top w:val="nil"/>
              <w:left w:val="nil"/>
              <w:bottom w:val="single" w:sz="24" w:space="0" w:color="2F75B5"/>
              <w:right w:val="nil"/>
            </w:tcBorders>
            <w:shd w:val="clear" w:color="auto" w:fill="auto"/>
            <w:vAlign w:val="bottom"/>
          </w:tcPr>
          <w:p w14:paraId="0A2C7439" w14:textId="77777777" w:rsidR="00F21C37" w:rsidRDefault="00875D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Wind [GWh]</w:t>
            </w:r>
          </w:p>
        </w:tc>
        <w:tc>
          <w:tcPr>
            <w:tcW w:w="810" w:type="dxa"/>
            <w:tcBorders>
              <w:top w:val="nil"/>
              <w:left w:val="nil"/>
              <w:bottom w:val="single" w:sz="24" w:space="0" w:color="2F75B5"/>
              <w:right w:val="nil"/>
            </w:tcBorders>
            <w:shd w:val="clear" w:color="auto" w:fill="auto"/>
            <w:vAlign w:val="bottom"/>
          </w:tcPr>
          <w:p w14:paraId="667363E7" w14:textId="77777777" w:rsidR="00F21C37" w:rsidRDefault="00875D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Disp. RE [MW]</w:t>
            </w:r>
          </w:p>
        </w:tc>
        <w:tc>
          <w:tcPr>
            <w:tcW w:w="975" w:type="dxa"/>
            <w:tcBorders>
              <w:top w:val="nil"/>
              <w:left w:val="nil"/>
              <w:bottom w:val="single" w:sz="24" w:space="0" w:color="2F75B5"/>
              <w:right w:val="nil"/>
            </w:tcBorders>
            <w:shd w:val="clear" w:color="auto" w:fill="auto"/>
            <w:vAlign w:val="bottom"/>
          </w:tcPr>
          <w:p w14:paraId="73CC93C5" w14:textId="77777777" w:rsidR="00F21C37" w:rsidRDefault="00875D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Disp. RE [GWh]</w:t>
            </w:r>
          </w:p>
        </w:tc>
        <w:tc>
          <w:tcPr>
            <w:tcW w:w="975" w:type="dxa"/>
            <w:tcBorders>
              <w:top w:val="nil"/>
              <w:left w:val="nil"/>
              <w:bottom w:val="single" w:sz="24" w:space="0" w:color="2F75B5"/>
              <w:right w:val="nil"/>
            </w:tcBorders>
            <w:shd w:val="clear" w:color="auto" w:fill="auto"/>
            <w:vAlign w:val="bottom"/>
          </w:tcPr>
          <w:p w14:paraId="0A4DDA44" w14:textId="77777777" w:rsidR="00F21C37" w:rsidRDefault="00875D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Storage capacity [MWh]</w:t>
            </w:r>
          </w:p>
        </w:tc>
        <w:tc>
          <w:tcPr>
            <w:tcW w:w="885" w:type="dxa"/>
            <w:tcBorders>
              <w:top w:val="nil"/>
              <w:left w:val="nil"/>
              <w:bottom w:val="single" w:sz="24" w:space="0" w:color="2F75B5"/>
              <w:right w:val="nil"/>
            </w:tcBorders>
            <w:shd w:val="clear" w:color="auto" w:fill="auto"/>
            <w:vAlign w:val="bottom"/>
          </w:tcPr>
          <w:p w14:paraId="67BB132E" w14:textId="77777777" w:rsidR="00F21C37" w:rsidRDefault="00875D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Energy from storage [GWh]</w:t>
            </w:r>
          </w:p>
        </w:tc>
        <w:tc>
          <w:tcPr>
            <w:tcW w:w="945" w:type="dxa"/>
            <w:tcBorders>
              <w:top w:val="nil"/>
              <w:left w:val="nil"/>
              <w:bottom w:val="single" w:sz="24" w:space="0" w:color="2F75B5"/>
              <w:right w:val="nil"/>
            </w:tcBorders>
            <w:shd w:val="clear" w:color="auto" w:fill="auto"/>
            <w:vAlign w:val="bottom"/>
          </w:tcPr>
          <w:p w14:paraId="020246DD" w14:textId="77777777" w:rsidR="00F21C37" w:rsidRDefault="00875D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Curtail-ment</w:t>
            </w:r>
            <w:r w:rsidR="008659BF">
              <w:rPr>
                <w:rFonts w:ascii="Times New Roman" w:eastAsia="Times New Roman" w:hAnsi="Times New Roman" w:cs="Times New Roman"/>
                <w:color w:val="000000"/>
                <w:sz w:val="20"/>
                <w:szCs w:val="20"/>
              </w:rPr>
              <w:t xml:space="preserve"> </w:t>
            </w:r>
          </w:p>
          <w:p w14:paraId="0EDBB98F" w14:textId="62B65D07" w:rsidR="008659BF" w:rsidRDefault="008659BF">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
        </w:tc>
        <w:tc>
          <w:tcPr>
            <w:tcW w:w="990" w:type="dxa"/>
            <w:tcBorders>
              <w:top w:val="nil"/>
              <w:left w:val="nil"/>
              <w:bottom w:val="single" w:sz="24" w:space="0" w:color="2F75B5"/>
              <w:right w:val="nil"/>
            </w:tcBorders>
            <w:shd w:val="clear" w:color="auto" w:fill="auto"/>
            <w:vAlign w:val="bottom"/>
          </w:tcPr>
          <w:p w14:paraId="1E6A615E" w14:textId="435CEEEB" w:rsidR="00F21C37" w:rsidRDefault="00875D4A">
            <w:pP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sLCOE</w:t>
            </w:r>
            <w:proofErr w:type="spellEnd"/>
            <w:r>
              <w:rPr>
                <w:rFonts w:ascii="Times New Roman" w:eastAsia="Times New Roman" w:hAnsi="Times New Roman" w:cs="Times New Roman"/>
                <w:color w:val="000000"/>
                <w:sz w:val="20"/>
                <w:szCs w:val="20"/>
              </w:rPr>
              <w:t xml:space="preserve"> [</w:t>
            </w:r>
            <w:r w:rsidR="008659BF">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/MWh]</w:t>
            </w:r>
          </w:p>
        </w:tc>
        <w:tc>
          <w:tcPr>
            <w:tcW w:w="1275" w:type="dxa"/>
            <w:tcBorders>
              <w:top w:val="nil"/>
              <w:left w:val="nil"/>
              <w:bottom w:val="single" w:sz="24" w:space="0" w:color="2F75B5"/>
              <w:right w:val="nil"/>
            </w:tcBorders>
            <w:shd w:val="clear" w:color="auto" w:fill="auto"/>
            <w:vAlign w:val="bottom"/>
          </w:tcPr>
          <w:p w14:paraId="72261263" w14:textId="302B3375" w:rsidR="00F21C37" w:rsidRDefault="00875D4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With desal. </w:t>
            </w:r>
            <w:r w:rsidR="008659BF">
              <w:rPr>
                <w:rFonts w:ascii="Times New Roman" w:eastAsia="Times New Roman" w:hAnsi="Times New Roman" w:cs="Times New Roman"/>
                <w:color w:val="000000"/>
                <w:sz w:val="20"/>
                <w:szCs w:val="20"/>
              </w:rPr>
              <w:t>w</w:t>
            </w:r>
            <w:r>
              <w:rPr>
                <w:rFonts w:ascii="Times New Roman" w:eastAsia="Times New Roman" w:hAnsi="Times New Roman" w:cs="Times New Roman"/>
                <w:color w:val="000000"/>
                <w:sz w:val="20"/>
                <w:szCs w:val="20"/>
              </w:rPr>
              <w:t>ater</w:t>
            </w:r>
            <w:r w:rsidR="008659BF">
              <w:rPr>
                <w:rFonts w:ascii="Times New Roman" w:eastAsia="Times New Roman" w:hAnsi="Times New Roman" w:cs="Times New Roman"/>
                <w:color w:val="000000"/>
                <w:sz w:val="20"/>
                <w:szCs w:val="20"/>
              </w:rPr>
              <w:t xml:space="preserve"> [$/MWh]</w:t>
            </w:r>
          </w:p>
        </w:tc>
      </w:tr>
      <w:tr w:rsidR="00F21C37" w14:paraId="2DDBB296" w14:textId="77777777">
        <w:trPr>
          <w:trHeight w:val="295"/>
        </w:trPr>
        <w:tc>
          <w:tcPr>
            <w:tcW w:w="660" w:type="dxa"/>
            <w:tcBorders>
              <w:top w:val="single" w:sz="24" w:space="0" w:color="2F75B5"/>
              <w:left w:val="nil"/>
              <w:bottom w:val="nil"/>
              <w:right w:val="nil"/>
            </w:tcBorders>
            <w:shd w:val="clear" w:color="auto" w:fill="auto"/>
            <w:vAlign w:val="bottom"/>
          </w:tcPr>
          <w:p w14:paraId="3B22D169" w14:textId="77777777" w:rsidR="00F21C37" w:rsidRDefault="00F21C37">
            <w:pPr>
              <w:jc w:val="right"/>
              <w:rPr>
                <w:rFonts w:ascii="Times New Roman" w:eastAsia="Times New Roman" w:hAnsi="Times New Roman" w:cs="Times New Roman"/>
                <w:color w:val="000000"/>
                <w:sz w:val="20"/>
                <w:szCs w:val="20"/>
              </w:rPr>
            </w:pPr>
          </w:p>
        </w:tc>
        <w:tc>
          <w:tcPr>
            <w:tcW w:w="810" w:type="dxa"/>
            <w:tcBorders>
              <w:top w:val="single" w:sz="24" w:space="0" w:color="2F75B5"/>
              <w:left w:val="nil"/>
              <w:bottom w:val="nil"/>
              <w:right w:val="nil"/>
            </w:tcBorders>
            <w:shd w:val="clear" w:color="auto" w:fill="auto"/>
            <w:vAlign w:val="bottom"/>
          </w:tcPr>
          <w:p w14:paraId="41C86C6E" w14:textId="77777777" w:rsidR="00F21C37" w:rsidRDefault="00F21C37">
            <w:pPr>
              <w:jc w:val="right"/>
              <w:rPr>
                <w:rFonts w:ascii="Times New Roman" w:eastAsia="Times New Roman" w:hAnsi="Times New Roman" w:cs="Times New Roman"/>
                <w:color w:val="000000"/>
                <w:sz w:val="20"/>
                <w:szCs w:val="20"/>
              </w:rPr>
            </w:pPr>
          </w:p>
        </w:tc>
        <w:tc>
          <w:tcPr>
            <w:tcW w:w="855" w:type="dxa"/>
            <w:tcBorders>
              <w:top w:val="single" w:sz="24" w:space="0" w:color="2F75B5"/>
              <w:left w:val="nil"/>
              <w:bottom w:val="nil"/>
              <w:right w:val="nil"/>
            </w:tcBorders>
            <w:shd w:val="clear" w:color="auto" w:fill="auto"/>
            <w:vAlign w:val="bottom"/>
          </w:tcPr>
          <w:p w14:paraId="40F49625" w14:textId="77777777" w:rsidR="00F21C37" w:rsidRDefault="00F21C37">
            <w:pPr>
              <w:jc w:val="right"/>
              <w:rPr>
                <w:rFonts w:ascii="Times New Roman" w:eastAsia="Times New Roman" w:hAnsi="Times New Roman" w:cs="Times New Roman"/>
                <w:color w:val="000000"/>
                <w:sz w:val="20"/>
                <w:szCs w:val="20"/>
              </w:rPr>
            </w:pPr>
          </w:p>
        </w:tc>
        <w:tc>
          <w:tcPr>
            <w:tcW w:w="765" w:type="dxa"/>
            <w:tcBorders>
              <w:top w:val="single" w:sz="24" w:space="0" w:color="2F75B5"/>
              <w:left w:val="nil"/>
              <w:bottom w:val="nil"/>
              <w:right w:val="nil"/>
            </w:tcBorders>
            <w:shd w:val="clear" w:color="auto" w:fill="auto"/>
            <w:vAlign w:val="bottom"/>
          </w:tcPr>
          <w:p w14:paraId="0230EFA6" w14:textId="77777777" w:rsidR="00F21C37" w:rsidRDefault="00F21C37">
            <w:pPr>
              <w:jc w:val="right"/>
              <w:rPr>
                <w:rFonts w:ascii="Times New Roman" w:eastAsia="Times New Roman" w:hAnsi="Times New Roman" w:cs="Times New Roman"/>
                <w:color w:val="000000"/>
                <w:sz w:val="20"/>
                <w:szCs w:val="20"/>
              </w:rPr>
            </w:pPr>
          </w:p>
        </w:tc>
        <w:tc>
          <w:tcPr>
            <w:tcW w:w="810" w:type="dxa"/>
            <w:tcBorders>
              <w:top w:val="single" w:sz="24" w:space="0" w:color="2F75B5"/>
              <w:left w:val="nil"/>
              <w:bottom w:val="nil"/>
              <w:right w:val="nil"/>
            </w:tcBorders>
            <w:shd w:val="clear" w:color="auto" w:fill="auto"/>
            <w:vAlign w:val="bottom"/>
          </w:tcPr>
          <w:p w14:paraId="2A665D7E" w14:textId="77777777" w:rsidR="00F21C37" w:rsidRDefault="00F21C37">
            <w:pPr>
              <w:jc w:val="right"/>
              <w:rPr>
                <w:rFonts w:ascii="Times New Roman" w:eastAsia="Times New Roman" w:hAnsi="Times New Roman" w:cs="Times New Roman"/>
                <w:color w:val="000000"/>
                <w:sz w:val="20"/>
                <w:szCs w:val="20"/>
              </w:rPr>
            </w:pPr>
          </w:p>
        </w:tc>
        <w:tc>
          <w:tcPr>
            <w:tcW w:w="810" w:type="dxa"/>
            <w:tcBorders>
              <w:top w:val="single" w:sz="24" w:space="0" w:color="2F75B5"/>
              <w:left w:val="nil"/>
              <w:bottom w:val="nil"/>
              <w:right w:val="nil"/>
            </w:tcBorders>
            <w:shd w:val="clear" w:color="auto" w:fill="auto"/>
            <w:vAlign w:val="bottom"/>
          </w:tcPr>
          <w:p w14:paraId="341D685E" w14:textId="77777777" w:rsidR="00F21C37" w:rsidRDefault="00F21C37">
            <w:pPr>
              <w:jc w:val="right"/>
              <w:rPr>
                <w:rFonts w:ascii="Times New Roman" w:eastAsia="Times New Roman" w:hAnsi="Times New Roman" w:cs="Times New Roman"/>
                <w:color w:val="000000"/>
                <w:sz w:val="20"/>
                <w:szCs w:val="20"/>
              </w:rPr>
            </w:pPr>
          </w:p>
        </w:tc>
        <w:tc>
          <w:tcPr>
            <w:tcW w:w="975" w:type="dxa"/>
            <w:tcBorders>
              <w:top w:val="single" w:sz="24" w:space="0" w:color="2F75B5"/>
              <w:left w:val="nil"/>
              <w:bottom w:val="nil"/>
              <w:right w:val="nil"/>
            </w:tcBorders>
            <w:shd w:val="clear" w:color="auto" w:fill="auto"/>
            <w:vAlign w:val="bottom"/>
          </w:tcPr>
          <w:p w14:paraId="6739B477" w14:textId="77777777" w:rsidR="00F21C37" w:rsidRDefault="00F21C37">
            <w:pPr>
              <w:jc w:val="right"/>
              <w:rPr>
                <w:rFonts w:ascii="Times New Roman" w:eastAsia="Times New Roman" w:hAnsi="Times New Roman" w:cs="Times New Roman"/>
                <w:color w:val="000000"/>
                <w:sz w:val="20"/>
                <w:szCs w:val="20"/>
              </w:rPr>
            </w:pPr>
          </w:p>
        </w:tc>
        <w:tc>
          <w:tcPr>
            <w:tcW w:w="975" w:type="dxa"/>
            <w:tcBorders>
              <w:top w:val="single" w:sz="24" w:space="0" w:color="2F75B5"/>
              <w:left w:val="nil"/>
              <w:bottom w:val="nil"/>
              <w:right w:val="nil"/>
            </w:tcBorders>
            <w:shd w:val="clear" w:color="auto" w:fill="auto"/>
            <w:vAlign w:val="bottom"/>
          </w:tcPr>
          <w:p w14:paraId="2BCD1CA9" w14:textId="77777777" w:rsidR="00F21C37" w:rsidRDefault="00F21C37">
            <w:pPr>
              <w:jc w:val="right"/>
              <w:rPr>
                <w:rFonts w:ascii="Times New Roman" w:eastAsia="Times New Roman" w:hAnsi="Times New Roman" w:cs="Times New Roman"/>
                <w:color w:val="000000"/>
                <w:sz w:val="20"/>
                <w:szCs w:val="20"/>
              </w:rPr>
            </w:pPr>
          </w:p>
        </w:tc>
        <w:tc>
          <w:tcPr>
            <w:tcW w:w="885" w:type="dxa"/>
            <w:tcBorders>
              <w:top w:val="single" w:sz="24" w:space="0" w:color="2F75B5"/>
              <w:left w:val="nil"/>
              <w:bottom w:val="nil"/>
              <w:right w:val="nil"/>
            </w:tcBorders>
            <w:shd w:val="clear" w:color="auto" w:fill="auto"/>
            <w:vAlign w:val="bottom"/>
          </w:tcPr>
          <w:p w14:paraId="76D15AA7" w14:textId="77777777" w:rsidR="00F21C37" w:rsidRDefault="00F21C37">
            <w:pPr>
              <w:jc w:val="right"/>
              <w:rPr>
                <w:rFonts w:ascii="Times New Roman" w:eastAsia="Times New Roman" w:hAnsi="Times New Roman" w:cs="Times New Roman"/>
                <w:color w:val="000000"/>
                <w:sz w:val="20"/>
                <w:szCs w:val="20"/>
              </w:rPr>
            </w:pPr>
          </w:p>
        </w:tc>
        <w:tc>
          <w:tcPr>
            <w:tcW w:w="945" w:type="dxa"/>
            <w:tcBorders>
              <w:top w:val="single" w:sz="24" w:space="0" w:color="2F75B5"/>
              <w:left w:val="nil"/>
              <w:bottom w:val="nil"/>
              <w:right w:val="nil"/>
            </w:tcBorders>
            <w:shd w:val="clear" w:color="auto" w:fill="auto"/>
            <w:vAlign w:val="bottom"/>
          </w:tcPr>
          <w:p w14:paraId="588FC203" w14:textId="77777777" w:rsidR="00F21C37" w:rsidRDefault="00F21C37">
            <w:pPr>
              <w:jc w:val="right"/>
              <w:rPr>
                <w:rFonts w:ascii="Times New Roman" w:eastAsia="Times New Roman" w:hAnsi="Times New Roman" w:cs="Times New Roman"/>
                <w:color w:val="000000"/>
                <w:sz w:val="20"/>
                <w:szCs w:val="20"/>
              </w:rPr>
            </w:pPr>
          </w:p>
        </w:tc>
        <w:tc>
          <w:tcPr>
            <w:tcW w:w="990" w:type="dxa"/>
            <w:tcBorders>
              <w:top w:val="single" w:sz="24" w:space="0" w:color="2F75B5"/>
              <w:left w:val="nil"/>
              <w:bottom w:val="nil"/>
              <w:right w:val="nil"/>
            </w:tcBorders>
            <w:shd w:val="clear" w:color="auto" w:fill="auto"/>
            <w:vAlign w:val="bottom"/>
          </w:tcPr>
          <w:p w14:paraId="1E12C4FC" w14:textId="77777777" w:rsidR="00F21C37" w:rsidRDefault="00F21C37">
            <w:pPr>
              <w:rPr>
                <w:rFonts w:ascii="Times New Roman" w:eastAsia="Times New Roman" w:hAnsi="Times New Roman" w:cs="Times New Roman"/>
                <w:color w:val="000000"/>
                <w:sz w:val="20"/>
                <w:szCs w:val="20"/>
              </w:rPr>
            </w:pPr>
          </w:p>
        </w:tc>
        <w:tc>
          <w:tcPr>
            <w:tcW w:w="1275" w:type="dxa"/>
            <w:tcBorders>
              <w:top w:val="single" w:sz="24" w:space="0" w:color="2F75B5"/>
              <w:left w:val="nil"/>
              <w:bottom w:val="nil"/>
              <w:right w:val="nil"/>
            </w:tcBorders>
            <w:shd w:val="clear" w:color="auto" w:fill="auto"/>
            <w:vAlign w:val="bottom"/>
          </w:tcPr>
          <w:p w14:paraId="511BAD7F" w14:textId="77777777" w:rsidR="00F21C37" w:rsidRDefault="00F21C37">
            <w:pPr>
              <w:rPr>
                <w:rFonts w:ascii="Times New Roman" w:eastAsia="Times New Roman" w:hAnsi="Times New Roman" w:cs="Times New Roman"/>
                <w:color w:val="000000"/>
                <w:sz w:val="20"/>
                <w:szCs w:val="20"/>
              </w:rPr>
            </w:pPr>
          </w:p>
        </w:tc>
      </w:tr>
      <w:tr w:rsidR="00F21C37" w14:paraId="79908BF2" w14:textId="77777777">
        <w:trPr>
          <w:trHeight w:val="295"/>
        </w:trPr>
        <w:tc>
          <w:tcPr>
            <w:tcW w:w="660" w:type="dxa"/>
            <w:tcBorders>
              <w:top w:val="nil"/>
              <w:left w:val="nil"/>
              <w:bottom w:val="nil"/>
              <w:right w:val="nil"/>
            </w:tcBorders>
            <w:shd w:val="clear" w:color="auto" w:fill="auto"/>
            <w:vAlign w:val="bottom"/>
          </w:tcPr>
          <w:p w14:paraId="605EE8FA"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810" w:type="dxa"/>
            <w:tcBorders>
              <w:top w:val="nil"/>
              <w:left w:val="nil"/>
              <w:bottom w:val="nil"/>
              <w:right w:val="nil"/>
            </w:tcBorders>
            <w:shd w:val="clear" w:color="auto" w:fill="auto"/>
            <w:vAlign w:val="bottom"/>
          </w:tcPr>
          <w:p w14:paraId="341C9969"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200</w:t>
            </w:r>
          </w:p>
        </w:tc>
        <w:tc>
          <w:tcPr>
            <w:tcW w:w="855" w:type="dxa"/>
            <w:tcBorders>
              <w:top w:val="nil"/>
              <w:left w:val="nil"/>
              <w:bottom w:val="nil"/>
              <w:right w:val="nil"/>
            </w:tcBorders>
            <w:shd w:val="clear" w:color="auto" w:fill="auto"/>
            <w:vAlign w:val="bottom"/>
          </w:tcPr>
          <w:p w14:paraId="48361BC6"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335</w:t>
            </w:r>
          </w:p>
        </w:tc>
        <w:tc>
          <w:tcPr>
            <w:tcW w:w="765" w:type="dxa"/>
            <w:tcBorders>
              <w:top w:val="nil"/>
              <w:left w:val="nil"/>
              <w:bottom w:val="nil"/>
              <w:right w:val="nil"/>
            </w:tcBorders>
            <w:shd w:val="clear" w:color="auto" w:fill="auto"/>
            <w:vAlign w:val="bottom"/>
          </w:tcPr>
          <w:p w14:paraId="5ED45178"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73</w:t>
            </w:r>
          </w:p>
        </w:tc>
        <w:tc>
          <w:tcPr>
            <w:tcW w:w="810" w:type="dxa"/>
            <w:tcBorders>
              <w:top w:val="nil"/>
              <w:left w:val="nil"/>
              <w:bottom w:val="nil"/>
              <w:right w:val="nil"/>
            </w:tcBorders>
            <w:shd w:val="clear" w:color="auto" w:fill="auto"/>
            <w:vAlign w:val="bottom"/>
          </w:tcPr>
          <w:p w14:paraId="124660EF"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204</w:t>
            </w:r>
          </w:p>
        </w:tc>
        <w:tc>
          <w:tcPr>
            <w:tcW w:w="810" w:type="dxa"/>
            <w:tcBorders>
              <w:top w:val="nil"/>
              <w:left w:val="nil"/>
              <w:bottom w:val="nil"/>
              <w:right w:val="nil"/>
            </w:tcBorders>
            <w:shd w:val="clear" w:color="auto" w:fill="auto"/>
            <w:vAlign w:val="bottom"/>
          </w:tcPr>
          <w:p w14:paraId="3101595D"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975" w:type="dxa"/>
            <w:tcBorders>
              <w:top w:val="nil"/>
              <w:left w:val="nil"/>
              <w:bottom w:val="nil"/>
              <w:right w:val="nil"/>
            </w:tcBorders>
            <w:shd w:val="clear" w:color="auto" w:fill="auto"/>
            <w:vAlign w:val="bottom"/>
          </w:tcPr>
          <w:p w14:paraId="1BCE0287"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w:t>
            </w:r>
          </w:p>
        </w:tc>
        <w:tc>
          <w:tcPr>
            <w:tcW w:w="975" w:type="dxa"/>
            <w:tcBorders>
              <w:top w:val="nil"/>
              <w:left w:val="nil"/>
              <w:bottom w:val="nil"/>
              <w:right w:val="nil"/>
            </w:tcBorders>
            <w:shd w:val="clear" w:color="auto" w:fill="auto"/>
            <w:vAlign w:val="bottom"/>
          </w:tcPr>
          <w:p w14:paraId="4943C24B"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2000</w:t>
            </w:r>
          </w:p>
        </w:tc>
        <w:tc>
          <w:tcPr>
            <w:tcW w:w="885" w:type="dxa"/>
            <w:tcBorders>
              <w:top w:val="nil"/>
              <w:left w:val="nil"/>
              <w:bottom w:val="nil"/>
              <w:right w:val="nil"/>
            </w:tcBorders>
            <w:shd w:val="clear" w:color="auto" w:fill="auto"/>
            <w:vAlign w:val="bottom"/>
          </w:tcPr>
          <w:p w14:paraId="47819B80"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42.5</w:t>
            </w:r>
          </w:p>
        </w:tc>
        <w:tc>
          <w:tcPr>
            <w:tcW w:w="945" w:type="dxa"/>
            <w:tcBorders>
              <w:top w:val="nil"/>
              <w:left w:val="nil"/>
              <w:bottom w:val="nil"/>
              <w:right w:val="nil"/>
            </w:tcBorders>
            <w:shd w:val="clear" w:color="auto" w:fill="auto"/>
            <w:vAlign w:val="bottom"/>
          </w:tcPr>
          <w:p w14:paraId="523758B0" w14:textId="0461E0A8"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53</w:t>
            </w:r>
          </w:p>
        </w:tc>
        <w:tc>
          <w:tcPr>
            <w:tcW w:w="990" w:type="dxa"/>
            <w:tcBorders>
              <w:top w:val="nil"/>
              <w:left w:val="nil"/>
              <w:bottom w:val="nil"/>
              <w:right w:val="nil"/>
            </w:tcBorders>
            <w:shd w:val="clear" w:color="auto" w:fill="auto"/>
            <w:vAlign w:val="bottom"/>
          </w:tcPr>
          <w:p w14:paraId="305233F3" w14:textId="39F435A5" w:rsidR="00F21C37" w:rsidRDefault="00875D4A" w:rsidP="006E15F6">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375 </w:t>
            </w:r>
          </w:p>
        </w:tc>
        <w:tc>
          <w:tcPr>
            <w:tcW w:w="1275" w:type="dxa"/>
            <w:tcBorders>
              <w:top w:val="nil"/>
              <w:left w:val="nil"/>
              <w:bottom w:val="nil"/>
              <w:right w:val="nil"/>
            </w:tcBorders>
            <w:shd w:val="clear" w:color="auto" w:fill="auto"/>
            <w:vAlign w:val="bottom"/>
          </w:tcPr>
          <w:p w14:paraId="5C9FCD37" w14:textId="68BABFA6" w:rsidR="00F21C37" w:rsidRDefault="00875D4A" w:rsidP="006E15F6">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375 </w:t>
            </w:r>
          </w:p>
        </w:tc>
      </w:tr>
      <w:tr w:rsidR="00F21C37" w14:paraId="3BCE437A" w14:textId="77777777">
        <w:trPr>
          <w:trHeight w:val="295"/>
        </w:trPr>
        <w:tc>
          <w:tcPr>
            <w:tcW w:w="660" w:type="dxa"/>
            <w:tcBorders>
              <w:top w:val="nil"/>
              <w:left w:val="nil"/>
              <w:bottom w:val="nil"/>
              <w:right w:val="nil"/>
            </w:tcBorders>
            <w:shd w:val="clear" w:color="auto" w:fill="auto"/>
            <w:vAlign w:val="bottom"/>
          </w:tcPr>
          <w:p w14:paraId="3955C25E"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810" w:type="dxa"/>
            <w:tcBorders>
              <w:top w:val="nil"/>
              <w:left w:val="nil"/>
              <w:bottom w:val="nil"/>
              <w:right w:val="nil"/>
            </w:tcBorders>
            <w:shd w:val="clear" w:color="auto" w:fill="auto"/>
            <w:vAlign w:val="bottom"/>
          </w:tcPr>
          <w:p w14:paraId="2A0E68F1"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140</w:t>
            </w:r>
          </w:p>
        </w:tc>
        <w:tc>
          <w:tcPr>
            <w:tcW w:w="855" w:type="dxa"/>
            <w:tcBorders>
              <w:top w:val="nil"/>
              <w:left w:val="nil"/>
              <w:bottom w:val="nil"/>
              <w:right w:val="nil"/>
            </w:tcBorders>
            <w:shd w:val="clear" w:color="auto" w:fill="auto"/>
            <w:vAlign w:val="bottom"/>
          </w:tcPr>
          <w:p w14:paraId="05DCA265"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234</w:t>
            </w:r>
          </w:p>
        </w:tc>
        <w:tc>
          <w:tcPr>
            <w:tcW w:w="765" w:type="dxa"/>
            <w:tcBorders>
              <w:top w:val="nil"/>
              <w:left w:val="nil"/>
              <w:bottom w:val="nil"/>
              <w:right w:val="nil"/>
            </w:tcBorders>
            <w:shd w:val="clear" w:color="auto" w:fill="auto"/>
            <w:vAlign w:val="bottom"/>
          </w:tcPr>
          <w:p w14:paraId="7C4EC30C"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73</w:t>
            </w:r>
          </w:p>
        </w:tc>
        <w:tc>
          <w:tcPr>
            <w:tcW w:w="810" w:type="dxa"/>
            <w:tcBorders>
              <w:top w:val="nil"/>
              <w:left w:val="nil"/>
              <w:bottom w:val="nil"/>
              <w:right w:val="nil"/>
            </w:tcBorders>
            <w:shd w:val="clear" w:color="auto" w:fill="auto"/>
            <w:vAlign w:val="bottom"/>
          </w:tcPr>
          <w:p w14:paraId="749D92B3"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204</w:t>
            </w:r>
          </w:p>
        </w:tc>
        <w:tc>
          <w:tcPr>
            <w:tcW w:w="810" w:type="dxa"/>
            <w:tcBorders>
              <w:top w:val="nil"/>
              <w:left w:val="nil"/>
              <w:bottom w:val="nil"/>
              <w:right w:val="nil"/>
            </w:tcBorders>
            <w:shd w:val="clear" w:color="auto" w:fill="auto"/>
            <w:vAlign w:val="bottom"/>
          </w:tcPr>
          <w:p w14:paraId="5C11DA3B"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975" w:type="dxa"/>
            <w:tcBorders>
              <w:top w:val="nil"/>
              <w:left w:val="nil"/>
              <w:bottom w:val="nil"/>
              <w:right w:val="nil"/>
            </w:tcBorders>
            <w:shd w:val="clear" w:color="auto" w:fill="auto"/>
            <w:vAlign w:val="bottom"/>
          </w:tcPr>
          <w:p w14:paraId="33EDF75B"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40</w:t>
            </w:r>
          </w:p>
        </w:tc>
        <w:tc>
          <w:tcPr>
            <w:tcW w:w="975" w:type="dxa"/>
            <w:tcBorders>
              <w:top w:val="nil"/>
              <w:left w:val="nil"/>
              <w:bottom w:val="nil"/>
              <w:right w:val="nil"/>
            </w:tcBorders>
            <w:shd w:val="clear" w:color="auto" w:fill="auto"/>
            <w:vAlign w:val="bottom"/>
          </w:tcPr>
          <w:p w14:paraId="4B372371"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1000</w:t>
            </w:r>
          </w:p>
        </w:tc>
        <w:tc>
          <w:tcPr>
            <w:tcW w:w="885" w:type="dxa"/>
            <w:tcBorders>
              <w:top w:val="nil"/>
              <w:left w:val="nil"/>
              <w:bottom w:val="nil"/>
              <w:right w:val="nil"/>
            </w:tcBorders>
            <w:shd w:val="clear" w:color="auto" w:fill="auto"/>
            <w:vAlign w:val="bottom"/>
          </w:tcPr>
          <w:p w14:paraId="1D578789"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17.8</w:t>
            </w:r>
          </w:p>
        </w:tc>
        <w:tc>
          <w:tcPr>
            <w:tcW w:w="945" w:type="dxa"/>
            <w:tcBorders>
              <w:top w:val="nil"/>
              <w:left w:val="nil"/>
              <w:bottom w:val="nil"/>
              <w:right w:val="nil"/>
            </w:tcBorders>
            <w:shd w:val="clear" w:color="auto" w:fill="auto"/>
            <w:vAlign w:val="bottom"/>
          </w:tcPr>
          <w:p w14:paraId="41F7524F" w14:textId="5F5732CC"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48</w:t>
            </w:r>
          </w:p>
        </w:tc>
        <w:tc>
          <w:tcPr>
            <w:tcW w:w="990" w:type="dxa"/>
            <w:tcBorders>
              <w:top w:val="nil"/>
              <w:left w:val="nil"/>
              <w:bottom w:val="nil"/>
              <w:right w:val="nil"/>
            </w:tcBorders>
            <w:shd w:val="clear" w:color="auto" w:fill="auto"/>
            <w:vAlign w:val="bottom"/>
          </w:tcPr>
          <w:p w14:paraId="481D7BBD" w14:textId="2F44A0BD" w:rsidR="00F21C37" w:rsidRDefault="00875D4A" w:rsidP="006E15F6">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294 </w:t>
            </w:r>
          </w:p>
        </w:tc>
        <w:tc>
          <w:tcPr>
            <w:tcW w:w="1275" w:type="dxa"/>
            <w:tcBorders>
              <w:top w:val="nil"/>
              <w:left w:val="nil"/>
              <w:bottom w:val="nil"/>
              <w:right w:val="nil"/>
            </w:tcBorders>
            <w:shd w:val="clear" w:color="auto" w:fill="auto"/>
            <w:vAlign w:val="bottom"/>
          </w:tcPr>
          <w:p w14:paraId="2E20CFBD" w14:textId="76D74A53" w:rsidR="00F21C37" w:rsidRDefault="00875D4A" w:rsidP="006E15F6">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267 </w:t>
            </w:r>
          </w:p>
        </w:tc>
      </w:tr>
      <w:tr w:rsidR="00F21C37" w14:paraId="66A32829" w14:textId="77777777">
        <w:trPr>
          <w:trHeight w:val="295"/>
        </w:trPr>
        <w:tc>
          <w:tcPr>
            <w:tcW w:w="660" w:type="dxa"/>
            <w:tcBorders>
              <w:top w:val="nil"/>
              <w:left w:val="nil"/>
              <w:bottom w:val="nil"/>
              <w:right w:val="nil"/>
            </w:tcBorders>
            <w:shd w:val="clear" w:color="auto" w:fill="auto"/>
            <w:vAlign w:val="bottom"/>
          </w:tcPr>
          <w:p w14:paraId="72FF7389"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810" w:type="dxa"/>
            <w:tcBorders>
              <w:top w:val="nil"/>
              <w:left w:val="nil"/>
              <w:bottom w:val="nil"/>
              <w:right w:val="nil"/>
            </w:tcBorders>
            <w:shd w:val="clear" w:color="auto" w:fill="auto"/>
            <w:vAlign w:val="bottom"/>
          </w:tcPr>
          <w:p w14:paraId="4D005544"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120</w:t>
            </w:r>
          </w:p>
        </w:tc>
        <w:tc>
          <w:tcPr>
            <w:tcW w:w="855" w:type="dxa"/>
            <w:tcBorders>
              <w:top w:val="nil"/>
              <w:left w:val="nil"/>
              <w:bottom w:val="nil"/>
              <w:right w:val="nil"/>
            </w:tcBorders>
            <w:shd w:val="clear" w:color="auto" w:fill="auto"/>
            <w:vAlign w:val="bottom"/>
          </w:tcPr>
          <w:p w14:paraId="20D3ED58"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201</w:t>
            </w:r>
          </w:p>
        </w:tc>
        <w:tc>
          <w:tcPr>
            <w:tcW w:w="765" w:type="dxa"/>
            <w:tcBorders>
              <w:top w:val="nil"/>
              <w:left w:val="nil"/>
              <w:bottom w:val="nil"/>
              <w:right w:val="nil"/>
            </w:tcBorders>
            <w:shd w:val="clear" w:color="auto" w:fill="auto"/>
            <w:vAlign w:val="bottom"/>
          </w:tcPr>
          <w:p w14:paraId="7D450210"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53</w:t>
            </w:r>
          </w:p>
        </w:tc>
        <w:tc>
          <w:tcPr>
            <w:tcW w:w="810" w:type="dxa"/>
            <w:tcBorders>
              <w:top w:val="nil"/>
              <w:left w:val="nil"/>
              <w:bottom w:val="nil"/>
              <w:right w:val="nil"/>
            </w:tcBorders>
            <w:shd w:val="clear" w:color="auto" w:fill="auto"/>
            <w:vAlign w:val="bottom"/>
          </w:tcPr>
          <w:p w14:paraId="5B6D0963"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150</w:t>
            </w:r>
          </w:p>
        </w:tc>
        <w:tc>
          <w:tcPr>
            <w:tcW w:w="810" w:type="dxa"/>
            <w:tcBorders>
              <w:top w:val="nil"/>
              <w:left w:val="nil"/>
              <w:bottom w:val="nil"/>
              <w:right w:val="nil"/>
            </w:tcBorders>
            <w:shd w:val="clear" w:color="auto" w:fill="auto"/>
            <w:vAlign w:val="bottom"/>
          </w:tcPr>
          <w:p w14:paraId="010DF243"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p>
        </w:tc>
        <w:tc>
          <w:tcPr>
            <w:tcW w:w="975" w:type="dxa"/>
            <w:tcBorders>
              <w:top w:val="nil"/>
              <w:left w:val="nil"/>
              <w:bottom w:val="nil"/>
              <w:right w:val="nil"/>
            </w:tcBorders>
            <w:shd w:val="clear" w:color="auto" w:fill="auto"/>
            <w:vAlign w:val="bottom"/>
          </w:tcPr>
          <w:p w14:paraId="0F1398E8"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46</w:t>
            </w:r>
          </w:p>
        </w:tc>
        <w:tc>
          <w:tcPr>
            <w:tcW w:w="975" w:type="dxa"/>
            <w:tcBorders>
              <w:top w:val="nil"/>
              <w:left w:val="nil"/>
              <w:bottom w:val="nil"/>
              <w:right w:val="nil"/>
            </w:tcBorders>
            <w:shd w:val="clear" w:color="auto" w:fill="auto"/>
            <w:vAlign w:val="bottom"/>
          </w:tcPr>
          <w:p w14:paraId="7DDDC855"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1500</w:t>
            </w:r>
          </w:p>
        </w:tc>
        <w:tc>
          <w:tcPr>
            <w:tcW w:w="885" w:type="dxa"/>
            <w:tcBorders>
              <w:top w:val="nil"/>
              <w:left w:val="nil"/>
              <w:bottom w:val="nil"/>
              <w:right w:val="nil"/>
            </w:tcBorders>
            <w:shd w:val="clear" w:color="auto" w:fill="auto"/>
            <w:vAlign w:val="bottom"/>
          </w:tcPr>
          <w:p w14:paraId="405B583B"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24.5</w:t>
            </w:r>
          </w:p>
        </w:tc>
        <w:tc>
          <w:tcPr>
            <w:tcW w:w="945" w:type="dxa"/>
            <w:tcBorders>
              <w:top w:val="nil"/>
              <w:left w:val="nil"/>
              <w:bottom w:val="nil"/>
              <w:right w:val="nil"/>
            </w:tcBorders>
            <w:shd w:val="clear" w:color="auto" w:fill="auto"/>
            <w:vAlign w:val="bottom"/>
          </w:tcPr>
          <w:p w14:paraId="0B54AE85" w14:textId="3C4B3FEC"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37</w:t>
            </w:r>
          </w:p>
        </w:tc>
        <w:tc>
          <w:tcPr>
            <w:tcW w:w="990" w:type="dxa"/>
            <w:tcBorders>
              <w:top w:val="nil"/>
              <w:left w:val="nil"/>
              <w:bottom w:val="nil"/>
              <w:right w:val="nil"/>
            </w:tcBorders>
            <w:shd w:val="clear" w:color="auto" w:fill="auto"/>
            <w:vAlign w:val="bottom"/>
          </w:tcPr>
          <w:p w14:paraId="4AB7EB0C" w14:textId="2DE01E9F" w:rsidR="00F21C37" w:rsidRDefault="00875D4A" w:rsidP="006E15F6">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329 </w:t>
            </w:r>
          </w:p>
        </w:tc>
        <w:tc>
          <w:tcPr>
            <w:tcW w:w="1275" w:type="dxa"/>
            <w:tcBorders>
              <w:top w:val="nil"/>
              <w:left w:val="nil"/>
              <w:bottom w:val="nil"/>
              <w:right w:val="nil"/>
            </w:tcBorders>
            <w:shd w:val="clear" w:color="auto" w:fill="auto"/>
            <w:vAlign w:val="bottom"/>
          </w:tcPr>
          <w:p w14:paraId="0CC1172F" w14:textId="0A038418" w:rsidR="00F21C37" w:rsidRDefault="00875D4A" w:rsidP="006E15F6">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298 </w:t>
            </w:r>
          </w:p>
        </w:tc>
      </w:tr>
      <w:tr w:rsidR="00F21C37" w14:paraId="3AFE2F18" w14:textId="77777777">
        <w:trPr>
          <w:trHeight w:val="295"/>
        </w:trPr>
        <w:tc>
          <w:tcPr>
            <w:tcW w:w="660" w:type="dxa"/>
            <w:tcBorders>
              <w:top w:val="nil"/>
              <w:left w:val="nil"/>
              <w:bottom w:val="nil"/>
              <w:right w:val="nil"/>
            </w:tcBorders>
            <w:shd w:val="clear" w:color="auto" w:fill="auto"/>
            <w:vAlign w:val="bottom"/>
          </w:tcPr>
          <w:p w14:paraId="1C488EAE"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810" w:type="dxa"/>
            <w:tcBorders>
              <w:top w:val="nil"/>
              <w:left w:val="nil"/>
              <w:bottom w:val="nil"/>
              <w:right w:val="nil"/>
            </w:tcBorders>
            <w:shd w:val="clear" w:color="auto" w:fill="auto"/>
            <w:vAlign w:val="bottom"/>
          </w:tcPr>
          <w:p w14:paraId="26965E43"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c>
          <w:tcPr>
            <w:tcW w:w="855" w:type="dxa"/>
            <w:tcBorders>
              <w:top w:val="nil"/>
              <w:left w:val="nil"/>
              <w:bottom w:val="nil"/>
              <w:right w:val="nil"/>
            </w:tcBorders>
            <w:shd w:val="clear" w:color="auto" w:fill="auto"/>
            <w:vAlign w:val="bottom"/>
          </w:tcPr>
          <w:p w14:paraId="71AAFAE4"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167</w:t>
            </w:r>
          </w:p>
        </w:tc>
        <w:tc>
          <w:tcPr>
            <w:tcW w:w="765" w:type="dxa"/>
            <w:tcBorders>
              <w:top w:val="nil"/>
              <w:left w:val="nil"/>
              <w:bottom w:val="nil"/>
              <w:right w:val="nil"/>
            </w:tcBorders>
            <w:shd w:val="clear" w:color="auto" w:fill="auto"/>
            <w:vAlign w:val="bottom"/>
          </w:tcPr>
          <w:p w14:paraId="4767F2C4"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44</w:t>
            </w:r>
          </w:p>
        </w:tc>
        <w:tc>
          <w:tcPr>
            <w:tcW w:w="810" w:type="dxa"/>
            <w:tcBorders>
              <w:top w:val="nil"/>
              <w:left w:val="nil"/>
              <w:bottom w:val="nil"/>
              <w:right w:val="nil"/>
            </w:tcBorders>
            <w:shd w:val="clear" w:color="auto" w:fill="auto"/>
            <w:vAlign w:val="bottom"/>
          </w:tcPr>
          <w:p w14:paraId="79D91F71"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122</w:t>
            </w:r>
          </w:p>
        </w:tc>
        <w:tc>
          <w:tcPr>
            <w:tcW w:w="810" w:type="dxa"/>
            <w:tcBorders>
              <w:top w:val="nil"/>
              <w:left w:val="nil"/>
              <w:bottom w:val="nil"/>
              <w:right w:val="nil"/>
            </w:tcBorders>
            <w:shd w:val="clear" w:color="auto" w:fill="auto"/>
            <w:vAlign w:val="bottom"/>
          </w:tcPr>
          <w:p w14:paraId="199834E1"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w:t>
            </w:r>
          </w:p>
        </w:tc>
        <w:tc>
          <w:tcPr>
            <w:tcW w:w="975" w:type="dxa"/>
            <w:tcBorders>
              <w:top w:val="nil"/>
              <w:left w:val="nil"/>
              <w:bottom w:val="nil"/>
              <w:right w:val="nil"/>
            </w:tcBorders>
            <w:shd w:val="clear" w:color="auto" w:fill="auto"/>
            <w:vAlign w:val="bottom"/>
          </w:tcPr>
          <w:p w14:paraId="7F3154E8"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71</w:t>
            </w:r>
          </w:p>
        </w:tc>
        <w:tc>
          <w:tcPr>
            <w:tcW w:w="975" w:type="dxa"/>
            <w:tcBorders>
              <w:top w:val="nil"/>
              <w:left w:val="nil"/>
              <w:bottom w:val="nil"/>
              <w:right w:val="nil"/>
            </w:tcBorders>
            <w:shd w:val="clear" w:color="auto" w:fill="auto"/>
            <w:vAlign w:val="bottom"/>
          </w:tcPr>
          <w:p w14:paraId="229338D3"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1000</w:t>
            </w:r>
          </w:p>
        </w:tc>
        <w:tc>
          <w:tcPr>
            <w:tcW w:w="885" w:type="dxa"/>
            <w:tcBorders>
              <w:top w:val="nil"/>
              <w:left w:val="nil"/>
              <w:bottom w:val="nil"/>
              <w:right w:val="nil"/>
            </w:tcBorders>
            <w:shd w:val="clear" w:color="auto" w:fill="auto"/>
            <w:vAlign w:val="bottom"/>
          </w:tcPr>
          <w:p w14:paraId="04F7C9E7"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15.8</w:t>
            </w:r>
          </w:p>
        </w:tc>
        <w:tc>
          <w:tcPr>
            <w:tcW w:w="945" w:type="dxa"/>
            <w:tcBorders>
              <w:top w:val="nil"/>
              <w:left w:val="nil"/>
              <w:bottom w:val="nil"/>
              <w:right w:val="nil"/>
            </w:tcBorders>
            <w:shd w:val="clear" w:color="auto" w:fill="auto"/>
            <w:vAlign w:val="bottom"/>
          </w:tcPr>
          <w:p w14:paraId="31094ED4" w14:textId="43EF4763"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w:t>
            </w:r>
          </w:p>
        </w:tc>
        <w:tc>
          <w:tcPr>
            <w:tcW w:w="990" w:type="dxa"/>
            <w:tcBorders>
              <w:top w:val="nil"/>
              <w:left w:val="nil"/>
              <w:bottom w:val="nil"/>
              <w:right w:val="nil"/>
            </w:tcBorders>
            <w:shd w:val="clear" w:color="auto" w:fill="auto"/>
            <w:vAlign w:val="bottom"/>
          </w:tcPr>
          <w:p w14:paraId="4D21DF6D" w14:textId="4D92836C" w:rsidR="00F21C37" w:rsidRDefault="00875D4A" w:rsidP="006E15F6">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293 </w:t>
            </w:r>
          </w:p>
        </w:tc>
        <w:tc>
          <w:tcPr>
            <w:tcW w:w="1275" w:type="dxa"/>
            <w:tcBorders>
              <w:top w:val="nil"/>
              <w:left w:val="nil"/>
              <w:bottom w:val="nil"/>
              <w:right w:val="nil"/>
            </w:tcBorders>
            <w:shd w:val="clear" w:color="auto" w:fill="auto"/>
            <w:vAlign w:val="bottom"/>
          </w:tcPr>
          <w:p w14:paraId="27852C38" w14:textId="08C893A4" w:rsidR="00F21C37" w:rsidRDefault="00875D4A" w:rsidP="006E15F6">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244 </w:t>
            </w:r>
          </w:p>
        </w:tc>
      </w:tr>
      <w:tr w:rsidR="00F21C37" w14:paraId="1A90E34D" w14:textId="77777777">
        <w:trPr>
          <w:trHeight w:val="295"/>
        </w:trPr>
        <w:tc>
          <w:tcPr>
            <w:tcW w:w="660" w:type="dxa"/>
            <w:tcBorders>
              <w:top w:val="nil"/>
              <w:left w:val="nil"/>
              <w:bottom w:val="nil"/>
              <w:right w:val="nil"/>
            </w:tcBorders>
            <w:shd w:val="clear" w:color="auto" w:fill="auto"/>
            <w:vAlign w:val="bottom"/>
          </w:tcPr>
          <w:p w14:paraId="446181E3"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p>
        </w:tc>
        <w:tc>
          <w:tcPr>
            <w:tcW w:w="810" w:type="dxa"/>
            <w:tcBorders>
              <w:top w:val="nil"/>
              <w:left w:val="nil"/>
              <w:bottom w:val="nil"/>
              <w:right w:val="nil"/>
            </w:tcBorders>
            <w:shd w:val="clear" w:color="auto" w:fill="auto"/>
            <w:vAlign w:val="bottom"/>
          </w:tcPr>
          <w:p w14:paraId="6BC0B6F5"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90</w:t>
            </w:r>
          </w:p>
        </w:tc>
        <w:tc>
          <w:tcPr>
            <w:tcW w:w="855" w:type="dxa"/>
            <w:tcBorders>
              <w:top w:val="nil"/>
              <w:left w:val="nil"/>
              <w:bottom w:val="nil"/>
              <w:right w:val="nil"/>
            </w:tcBorders>
            <w:shd w:val="clear" w:color="auto" w:fill="auto"/>
            <w:vAlign w:val="bottom"/>
          </w:tcPr>
          <w:p w14:paraId="5B37B882"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151</w:t>
            </w:r>
          </w:p>
        </w:tc>
        <w:tc>
          <w:tcPr>
            <w:tcW w:w="765" w:type="dxa"/>
            <w:tcBorders>
              <w:top w:val="nil"/>
              <w:left w:val="nil"/>
              <w:bottom w:val="nil"/>
              <w:right w:val="nil"/>
            </w:tcBorders>
            <w:shd w:val="clear" w:color="auto" w:fill="auto"/>
            <w:vAlign w:val="bottom"/>
          </w:tcPr>
          <w:p w14:paraId="03AE3576"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w:t>
            </w:r>
          </w:p>
        </w:tc>
        <w:tc>
          <w:tcPr>
            <w:tcW w:w="810" w:type="dxa"/>
            <w:tcBorders>
              <w:top w:val="nil"/>
              <w:left w:val="nil"/>
              <w:bottom w:val="nil"/>
              <w:right w:val="nil"/>
            </w:tcBorders>
            <w:shd w:val="clear" w:color="auto" w:fill="auto"/>
            <w:vAlign w:val="bottom"/>
          </w:tcPr>
          <w:p w14:paraId="4D45A85D"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95</w:t>
            </w:r>
          </w:p>
        </w:tc>
        <w:tc>
          <w:tcPr>
            <w:tcW w:w="810" w:type="dxa"/>
            <w:tcBorders>
              <w:top w:val="nil"/>
              <w:left w:val="nil"/>
              <w:bottom w:val="nil"/>
              <w:right w:val="nil"/>
            </w:tcBorders>
            <w:shd w:val="clear" w:color="auto" w:fill="auto"/>
            <w:vAlign w:val="bottom"/>
          </w:tcPr>
          <w:p w14:paraId="0458CFFB"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w:t>
            </w:r>
          </w:p>
        </w:tc>
        <w:tc>
          <w:tcPr>
            <w:tcW w:w="975" w:type="dxa"/>
            <w:tcBorders>
              <w:top w:val="nil"/>
              <w:left w:val="nil"/>
              <w:bottom w:val="nil"/>
              <w:right w:val="nil"/>
            </w:tcBorders>
            <w:shd w:val="clear" w:color="auto" w:fill="auto"/>
            <w:vAlign w:val="bottom"/>
          </w:tcPr>
          <w:p w14:paraId="5E2F7BA4"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79</w:t>
            </w:r>
          </w:p>
        </w:tc>
        <w:tc>
          <w:tcPr>
            <w:tcW w:w="975" w:type="dxa"/>
            <w:tcBorders>
              <w:top w:val="nil"/>
              <w:left w:val="nil"/>
              <w:bottom w:val="nil"/>
              <w:right w:val="nil"/>
            </w:tcBorders>
            <w:shd w:val="clear" w:color="auto" w:fill="auto"/>
            <w:vAlign w:val="bottom"/>
          </w:tcPr>
          <w:p w14:paraId="5EA729E7"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1500</w:t>
            </w:r>
          </w:p>
        </w:tc>
        <w:tc>
          <w:tcPr>
            <w:tcW w:w="885" w:type="dxa"/>
            <w:tcBorders>
              <w:top w:val="nil"/>
              <w:left w:val="nil"/>
              <w:bottom w:val="nil"/>
              <w:right w:val="nil"/>
            </w:tcBorders>
            <w:shd w:val="clear" w:color="auto" w:fill="auto"/>
            <w:vAlign w:val="bottom"/>
          </w:tcPr>
          <w:p w14:paraId="4DFF6F44"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20.3</w:t>
            </w:r>
          </w:p>
        </w:tc>
        <w:tc>
          <w:tcPr>
            <w:tcW w:w="945" w:type="dxa"/>
            <w:tcBorders>
              <w:top w:val="nil"/>
              <w:left w:val="nil"/>
              <w:bottom w:val="nil"/>
              <w:right w:val="nil"/>
            </w:tcBorders>
            <w:shd w:val="clear" w:color="auto" w:fill="auto"/>
            <w:vAlign w:val="bottom"/>
          </w:tcPr>
          <w:p w14:paraId="5B5C5034" w14:textId="11D4A00C"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w:t>
            </w:r>
          </w:p>
        </w:tc>
        <w:tc>
          <w:tcPr>
            <w:tcW w:w="990" w:type="dxa"/>
            <w:tcBorders>
              <w:top w:val="nil"/>
              <w:left w:val="nil"/>
              <w:bottom w:val="nil"/>
              <w:right w:val="nil"/>
            </w:tcBorders>
            <w:shd w:val="clear" w:color="auto" w:fill="auto"/>
            <w:vAlign w:val="bottom"/>
          </w:tcPr>
          <w:p w14:paraId="7F7DC62F" w14:textId="250C98F2" w:rsidR="00F21C37" w:rsidRDefault="00875D4A" w:rsidP="006E15F6">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344 </w:t>
            </w:r>
          </w:p>
        </w:tc>
        <w:tc>
          <w:tcPr>
            <w:tcW w:w="1275" w:type="dxa"/>
            <w:tcBorders>
              <w:top w:val="nil"/>
              <w:left w:val="nil"/>
              <w:bottom w:val="nil"/>
              <w:right w:val="nil"/>
            </w:tcBorders>
            <w:shd w:val="clear" w:color="auto" w:fill="auto"/>
            <w:vAlign w:val="bottom"/>
          </w:tcPr>
          <w:p w14:paraId="1728FD7A" w14:textId="6F54324F" w:rsidR="00F21C37" w:rsidRDefault="00875D4A" w:rsidP="006E15F6">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291 </w:t>
            </w:r>
          </w:p>
        </w:tc>
      </w:tr>
      <w:tr w:rsidR="00F21C37" w14:paraId="28BE35ED" w14:textId="77777777">
        <w:trPr>
          <w:trHeight w:val="295"/>
        </w:trPr>
        <w:tc>
          <w:tcPr>
            <w:tcW w:w="660" w:type="dxa"/>
            <w:tcBorders>
              <w:top w:val="nil"/>
              <w:left w:val="nil"/>
              <w:bottom w:val="nil"/>
              <w:right w:val="nil"/>
            </w:tcBorders>
            <w:shd w:val="clear" w:color="auto" w:fill="auto"/>
            <w:vAlign w:val="bottom"/>
          </w:tcPr>
          <w:p w14:paraId="436CBA5E"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p>
        </w:tc>
        <w:tc>
          <w:tcPr>
            <w:tcW w:w="810" w:type="dxa"/>
            <w:tcBorders>
              <w:top w:val="nil"/>
              <w:left w:val="nil"/>
              <w:bottom w:val="nil"/>
              <w:right w:val="nil"/>
            </w:tcBorders>
            <w:shd w:val="clear" w:color="auto" w:fill="auto"/>
            <w:vAlign w:val="bottom"/>
          </w:tcPr>
          <w:p w14:paraId="3D36873C"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80</w:t>
            </w:r>
          </w:p>
        </w:tc>
        <w:tc>
          <w:tcPr>
            <w:tcW w:w="855" w:type="dxa"/>
            <w:tcBorders>
              <w:top w:val="nil"/>
              <w:left w:val="nil"/>
              <w:bottom w:val="nil"/>
              <w:right w:val="nil"/>
            </w:tcBorders>
            <w:shd w:val="clear" w:color="auto" w:fill="auto"/>
            <w:vAlign w:val="bottom"/>
          </w:tcPr>
          <w:p w14:paraId="6FEECF87"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134</w:t>
            </w:r>
          </w:p>
        </w:tc>
        <w:tc>
          <w:tcPr>
            <w:tcW w:w="765" w:type="dxa"/>
            <w:tcBorders>
              <w:top w:val="nil"/>
              <w:left w:val="nil"/>
              <w:bottom w:val="nil"/>
              <w:right w:val="nil"/>
            </w:tcBorders>
            <w:shd w:val="clear" w:color="auto" w:fill="auto"/>
            <w:vAlign w:val="bottom"/>
          </w:tcPr>
          <w:p w14:paraId="379C59DE"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w:t>
            </w:r>
          </w:p>
        </w:tc>
        <w:tc>
          <w:tcPr>
            <w:tcW w:w="810" w:type="dxa"/>
            <w:tcBorders>
              <w:top w:val="nil"/>
              <w:left w:val="nil"/>
              <w:bottom w:val="nil"/>
              <w:right w:val="nil"/>
            </w:tcBorders>
            <w:shd w:val="clear" w:color="auto" w:fill="auto"/>
            <w:vAlign w:val="bottom"/>
          </w:tcPr>
          <w:p w14:paraId="04305BD0"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48</w:t>
            </w:r>
          </w:p>
        </w:tc>
        <w:tc>
          <w:tcPr>
            <w:tcW w:w="810" w:type="dxa"/>
            <w:tcBorders>
              <w:top w:val="nil"/>
              <w:left w:val="nil"/>
              <w:bottom w:val="nil"/>
              <w:right w:val="nil"/>
            </w:tcBorders>
            <w:shd w:val="clear" w:color="auto" w:fill="auto"/>
            <w:vAlign w:val="bottom"/>
          </w:tcPr>
          <w:p w14:paraId="4E3EFCF3"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w:t>
            </w:r>
          </w:p>
        </w:tc>
        <w:tc>
          <w:tcPr>
            <w:tcW w:w="975" w:type="dxa"/>
            <w:tcBorders>
              <w:top w:val="nil"/>
              <w:left w:val="nil"/>
              <w:bottom w:val="nil"/>
              <w:right w:val="nil"/>
            </w:tcBorders>
            <w:shd w:val="clear" w:color="auto" w:fill="auto"/>
            <w:vAlign w:val="bottom"/>
          </w:tcPr>
          <w:p w14:paraId="617ACD91"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117</w:t>
            </w:r>
          </w:p>
        </w:tc>
        <w:tc>
          <w:tcPr>
            <w:tcW w:w="975" w:type="dxa"/>
            <w:tcBorders>
              <w:top w:val="nil"/>
              <w:left w:val="nil"/>
              <w:bottom w:val="nil"/>
              <w:right w:val="nil"/>
            </w:tcBorders>
            <w:shd w:val="clear" w:color="auto" w:fill="auto"/>
            <w:vAlign w:val="bottom"/>
          </w:tcPr>
          <w:p w14:paraId="3F2D24F8"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1000</w:t>
            </w:r>
          </w:p>
        </w:tc>
        <w:tc>
          <w:tcPr>
            <w:tcW w:w="885" w:type="dxa"/>
            <w:tcBorders>
              <w:top w:val="nil"/>
              <w:left w:val="nil"/>
              <w:bottom w:val="nil"/>
              <w:right w:val="nil"/>
            </w:tcBorders>
            <w:shd w:val="clear" w:color="auto" w:fill="auto"/>
            <w:vAlign w:val="bottom"/>
          </w:tcPr>
          <w:p w14:paraId="41F00A25"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15.7</w:t>
            </w:r>
          </w:p>
        </w:tc>
        <w:tc>
          <w:tcPr>
            <w:tcW w:w="945" w:type="dxa"/>
            <w:tcBorders>
              <w:top w:val="nil"/>
              <w:left w:val="nil"/>
              <w:bottom w:val="nil"/>
              <w:right w:val="nil"/>
            </w:tcBorders>
            <w:shd w:val="clear" w:color="auto" w:fill="auto"/>
            <w:vAlign w:val="bottom"/>
          </w:tcPr>
          <w:p w14:paraId="30C2154B" w14:textId="0C1AFBF6"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w:t>
            </w:r>
          </w:p>
        </w:tc>
        <w:tc>
          <w:tcPr>
            <w:tcW w:w="990" w:type="dxa"/>
            <w:tcBorders>
              <w:top w:val="nil"/>
              <w:left w:val="nil"/>
              <w:bottom w:val="nil"/>
              <w:right w:val="nil"/>
            </w:tcBorders>
            <w:shd w:val="clear" w:color="auto" w:fill="auto"/>
            <w:vAlign w:val="bottom"/>
          </w:tcPr>
          <w:p w14:paraId="20B7AEA5" w14:textId="0240B834" w:rsidR="00F21C37" w:rsidRDefault="00875D4A" w:rsidP="006E15F6">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325 </w:t>
            </w:r>
          </w:p>
        </w:tc>
        <w:tc>
          <w:tcPr>
            <w:tcW w:w="1275" w:type="dxa"/>
            <w:tcBorders>
              <w:top w:val="nil"/>
              <w:left w:val="nil"/>
              <w:bottom w:val="nil"/>
              <w:right w:val="nil"/>
            </w:tcBorders>
            <w:shd w:val="clear" w:color="auto" w:fill="auto"/>
            <w:vAlign w:val="bottom"/>
          </w:tcPr>
          <w:p w14:paraId="41B3C5F6" w14:textId="07E76056" w:rsidR="00F21C37" w:rsidRDefault="00875D4A" w:rsidP="006E15F6">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245 </w:t>
            </w:r>
          </w:p>
        </w:tc>
      </w:tr>
      <w:tr w:rsidR="00F21C37" w14:paraId="4C435C3B" w14:textId="77777777">
        <w:trPr>
          <w:trHeight w:val="295"/>
        </w:trPr>
        <w:tc>
          <w:tcPr>
            <w:tcW w:w="660" w:type="dxa"/>
            <w:tcBorders>
              <w:top w:val="nil"/>
              <w:left w:val="nil"/>
              <w:bottom w:val="nil"/>
              <w:right w:val="nil"/>
            </w:tcBorders>
            <w:shd w:val="clear" w:color="auto" w:fill="auto"/>
            <w:vAlign w:val="bottom"/>
          </w:tcPr>
          <w:p w14:paraId="24278A7C"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7</w:t>
            </w:r>
          </w:p>
        </w:tc>
        <w:tc>
          <w:tcPr>
            <w:tcW w:w="810" w:type="dxa"/>
            <w:tcBorders>
              <w:top w:val="nil"/>
              <w:left w:val="nil"/>
              <w:bottom w:val="nil"/>
              <w:right w:val="nil"/>
            </w:tcBorders>
            <w:shd w:val="clear" w:color="auto" w:fill="auto"/>
            <w:vAlign w:val="bottom"/>
          </w:tcPr>
          <w:p w14:paraId="1BF8722B"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90</w:t>
            </w:r>
          </w:p>
        </w:tc>
        <w:tc>
          <w:tcPr>
            <w:tcW w:w="855" w:type="dxa"/>
            <w:tcBorders>
              <w:top w:val="nil"/>
              <w:left w:val="nil"/>
              <w:bottom w:val="nil"/>
              <w:right w:val="nil"/>
            </w:tcBorders>
            <w:shd w:val="clear" w:color="auto" w:fill="auto"/>
            <w:vAlign w:val="bottom"/>
          </w:tcPr>
          <w:p w14:paraId="25409B2A"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151</w:t>
            </w:r>
          </w:p>
        </w:tc>
        <w:tc>
          <w:tcPr>
            <w:tcW w:w="765" w:type="dxa"/>
            <w:tcBorders>
              <w:top w:val="nil"/>
              <w:left w:val="nil"/>
              <w:bottom w:val="nil"/>
              <w:right w:val="nil"/>
            </w:tcBorders>
            <w:shd w:val="clear" w:color="auto" w:fill="auto"/>
            <w:vAlign w:val="bottom"/>
          </w:tcPr>
          <w:p w14:paraId="3A8D4EEF"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24</w:t>
            </w:r>
          </w:p>
        </w:tc>
        <w:tc>
          <w:tcPr>
            <w:tcW w:w="810" w:type="dxa"/>
            <w:tcBorders>
              <w:top w:val="nil"/>
              <w:left w:val="nil"/>
              <w:bottom w:val="nil"/>
              <w:right w:val="nil"/>
            </w:tcBorders>
            <w:shd w:val="clear" w:color="auto" w:fill="auto"/>
            <w:vAlign w:val="bottom"/>
          </w:tcPr>
          <w:p w14:paraId="5A19F4E6"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68</w:t>
            </w:r>
          </w:p>
        </w:tc>
        <w:tc>
          <w:tcPr>
            <w:tcW w:w="810" w:type="dxa"/>
            <w:tcBorders>
              <w:top w:val="nil"/>
              <w:left w:val="nil"/>
              <w:bottom w:val="nil"/>
              <w:right w:val="nil"/>
            </w:tcBorders>
            <w:shd w:val="clear" w:color="auto" w:fill="auto"/>
            <w:vAlign w:val="bottom"/>
          </w:tcPr>
          <w:p w14:paraId="30D4FFBC"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w:t>
            </w:r>
          </w:p>
        </w:tc>
        <w:tc>
          <w:tcPr>
            <w:tcW w:w="975" w:type="dxa"/>
            <w:tcBorders>
              <w:top w:val="nil"/>
              <w:left w:val="nil"/>
              <w:bottom w:val="nil"/>
              <w:right w:val="nil"/>
            </w:tcBorders>
            <w:shd w:val="clear" w:color="auto" w:fill="auto"/>
            <w:vAlign w:val="bottom"/>
          </w:tcPr>
          <w:p w14:paraId="7663A383"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108</w:t>
            </w:r>
          </w:p>
        </w:tc>
        <w:tc>
          <w:tcPr>
            <w:tcW w:w="975" w:type="dxa"/>
            <w:tcBorders>
              <w:top w:val="nil"/>
              <w:left w:val="nil"/>
              <w:bottom w:val="nil"/>
              <w:right w:val="nil"/>
            </w:tcBorders>
            <w:shd w:val="clear" w:color="auto" w:fill="auto"/>
            <w:vAlign w:val="bottom"/>
          </w:tcPr>
          <w:p w14:paraId="6784DF16"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500</w:t>
            </w:r>
          </w:p>
        </w:tc>
        <w:tc>
          <w:tcPr>
            <w:tcW w:w="885" w:type="dxa"/>
            <w:tcBorders>
              <w:top w:val="nil"/>
              <w:left w:val="nil"/>
              <w:bottom w:val="nil"/>
              <w:right w:val="nil"/>
            </w:tcBorders>
            <w:shd w:val="clear" w:color="auto" w:fill="auto"/>
            <w:vAlign w:val="bottom"/>
          </w:tcPr>
          <w:p w14:paraId="6F6F2AA0"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11.3</w:t>
            </w:r>
          </w:p>
        </w:tc>
        <w:tc>
          <w:tcPr>
            <w:tcW w:w="945" w:type="dxa"/>
            <w:tcBorders>
              <w:top w:val="nil"/>
              <w:left w:val="nil"/>
              <w:bottom w:val="nil"/>
              <w:right w:val="nil"/>
            </w:tcBorders>
            <w:shd w:val="clear" w:color="auto" w:fill="auto"/>
            <w:vAlign w:val="bottom"/>
          </w:tcPr>
          <w:p w14:paraId="16C341F3" w14:textId="5267749F"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w:t>
            </w:r>
          </w:p>
        </w:tc>
        <w:tc>
          <w:tcPr>
            <w:tcW w:w="990" w:type="dxa"/>
            <w:tcBorders>
              <w:top w:val="nil"/>
              <w:left w:val="nil"/>
              <w:bottom w:val="nil"/>
              <w:right w:val="nil"/>
            </w:tcBorders>
            <w:shd w:val="clear" w:color="auto" w:fill="auto"/>
            <w:vAlign w:val="bottom"/>
          </w:tcPr>
          <w:p w14:paraId="5BC5CAA3" w14:textId="65F1DD21" w:rsidR="00F21C37" w:rsidRDefault="00875D4A" w:rsidP="006E15F6">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270 </w:t>
            </w:r>
          </w:p>
        </w:tc>
        <w:tc>
          <w:tcPr>
            <w:tcW w:w="1275" w:type="dxa"/>
            <w:tcBorders>
              <w:top w:val="nil"/>
              <w:left w:val="nil"/>
              <w:bottom w:val="nil"/>
              <w:right w:val="nil"/>
            </w:tcBorders>
            <w:shd w:val="clear" w:color="auto" w:fill="auto"/>
            <w:vAlign w:val="bottom"/>
          </w:tcPr>
          <w:p w14:paraId="4DFBB45E" w14:textId="0ABD22B1" w:rsidR="00F21C37" w:rsidRDefault="00875D4A" w:rsidP="006E15F6">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197 </w:t>
            </w:r>
          </w:p>
        </w:tc>
      </w:tr>
      <w:tr w:rsidR="00F21C37" w14:paraId="5A258337" w14:textId="77777777">
        <w:trPr>
          <w:trHeight w:val="295"/>
        </w:trPr>
        <w:tc>
          <w:tcPr>
            <w:tcW w:w="660" w:type="dxa"/>
            <w:tcBorders>
              <w:top w:val="nil"/>
              <w:left w:val="nil"/>
              <w:bottom w:val="nil"/>
              <w:right w:val="nil"/>
            </w:tcBorders>
            <w:shd w:val="clear" w:color="auto" w:fill="auto"/>
            <w:vAlign w:val="bottom"/>
          </w:tcPr>
          <w:p w14:paraId="4F36145B"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p>
        </w:tc>
        <w:tc>
          <w:tcPr>
            <w:tcW w:w="810" w:type="dxa"/>
            <w:tcBorders>
              <w:top w:val="nil"/>
              <w:left w:val="nil"/>
              <w:bottom w:val="nil"/>
              <w:right w:val="nil"/>
            </w:tcBorders>
            <w:shd w:val="clear" w:color="auto" w:fill="auto"/>
            <w:vAlign w:val="bottom"/>
          </w:tcPr>
          <w:p w14:paraId="68B7C77D"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60</w:t>
            </w:r>
          </w:p>
        </w:tc>
        <w:tc>
          <w:tcPr>
            <w:tcW w:w="855" w:type="dxa"/>
            <w:tcBorders>
              <w:top w:val="nil"/>
              <w:left w:val="nil"/>
              <w:bottom w:val="nil"/>
              <w:right w:val="nil"/>
            </w:tcBorders>
            <w:shd w:val="clear" w:color="auto" w:fill="auto"/>
            <w:vAlign w:val="bottom"/>
          </w:tcPr>
          <w:p w14:paraId="6D6CFDD8"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c>
          <w:tcPr>
            <w:tcW w:w="765" w:type="dxa"/>
            <w:tcBorders>
              <w:top w:val="nil"/>
              <w:left w:val="nil"/>
              <w:bottom w:val="nil"/>
              <w:right w:val="nil"/>
            </w:tcBorders>
            <w:shd w:val="clear" w:color="auto" w:fill="auto"/>
            <w:vAlign w:val="bottom"/>
          </w:tcPr>
          <w:p w14:paraId="095335D7"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w:t>
            </w:r>
          </w:p>
        </w:tc>
        <w:tc>
          <w:tcPr>
            <w:tcW w:w="810" w:type="dxa"/>
            <w:tcBorders>
              <w:top w:val="nil"/>
              <w:left w:val="nil"/>
              <w:bottom w:val="nil"/>
              <w:right w:val="nil"/>
            </w:tcBorders>
            <w:shd w:val="clear" w:color="auto" w:fill="auto"/>
            <w:vAlign w:val="bottom"/>
          </w:tcPr>
          <w:p w14:paraId="58454202"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82</w:t>
            </w:r>
          </w:p>
        </w:tc>
        <w:tc>
          <w:tcPr>
            <w:tcW w:w="810" w:type="dxa"/>
            <w:tcBorders>
              <w:top w:val="nil"/>
              <w:left w:val="nil"/>
              <w:bottom w:val="nil"/>
              <w:right w:val="nil"/>
            </w:tcBorders>
            <w:shd w:val="clear" w:color="auto" w:fill="auto"/>
            <w:vAlign w:val="bottom"/>
          </w:tcPr>
          <w:p w14:paraId="74023CD0"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w:t>
            </w:r>
          </w:p>
        </w:tc>
        <w:tc>
          <w:tcPr>
            <w:tcW w:w="975" w:type="dxa"/>
            <w:tcBorders>
              <w:top w:val="nil"/>
              <w:left w:val="nil"/>
              <w:bottom w:val="nil"/>
              <w:right w:val="nil"/>
            </w:tcBorders>
            <w:shd w:val="clear" w:color="auto" w:fill="auto"/>
            <w:vAlign w:val="bottom"/>
          </w:tcPr>
          <w:p w14:paraId="14E3DB98"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w:t>
            </w:r>
          </w:p>
        </w:tc>
        <w:tc>
          <w:tcPr>
            <w:tcW w:w="975" w:type="dxa"/>
            <w:tcBorders>
              <w:top w:val="nil"/>
              <w:left w:val="nil"/>
              <w:bottom w:val="nil"/>
              <w:right w:val="nil"/>
            </w:tcBorders>
            <w:shd w:val="clear" w:color="auto" w:fill="auto"/>
            <w:vAlign w:val="bottom"/>
          </w:tcPr>
          <w:p w14:paraId="046C1C95"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200</w:t>
            </w:r>
          </w:p>
        </w:tc>
        <w:tc>
          <w:tcPr>
            <w:tcW w:w="885" w:type="dxa"/>
            <w:tcBorders>
              <w:top w:val="nil"/>
              <w:left w:val="nil"/>
              <w:bottom w:val="nil"/>
              <w:right w:val="nil"/>
            </w:tcBorders>
            <w:shd w:val="clear" w:color="auto" w:fill="auto"/>
            <w:vAlign w:val="bottom"/>
          </w:tcPr>
          <w:p w14:paraId="429122BF" w14:textId="77777777"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2.37</w:t>
            </w:r>
          </w:p>
        </w:tc>
        <w:tc>
          <w:tcPr>
            <w:tcW w:w="945" w:type="dxa"/>
            <w:tcBorders>
              <w:top w:val="nil"/>
              <w:left w:val="nil"/>
              <w:bottom w:val="nil"/>
              <w:right w:val="nil"/>
            </w:tcBorders>
            <w:shd w:val="clear" w:color="auto" w:fill="auto"/>
            <w:vAlign w:val="bottom"/>
          </w:tcPr>
          <w:p w14:paraId="54EED014" w14:textId="14E8A2C4" w:rsidR="00F21C37" w:rsidRDefault="00875D4A">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w:t>
            </w:r>
          </w:p>
        </w:tc>
        <w:tc>
          <w:tcPr>
            <w:tcW w:w="990" w:type="dxa"/>
            <w:tcBorders>
              <w:top w:val="nil"/>
              <w:left w:val="nil"/>
              <w:bottom w:val="nil"/>
              <w:right w:val="nil"/>
            </w:tcBorders>
            <w:shd w:val="clear" w:color="auto" w:fill="auto"/>
            <w:vAlign w:val="bottom"/>
          </w:tcPr>
          <w:p w14:paraId="68B16F2C" w14:textId="3BB8F11A" w:rsidR="00F21C37" w:rsidRDefault="00875D4A" w:rsidP="006E15F6">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237 </w:t>
            </w:r>
          </w:p>
        </w:tc>
        <w:tc>
          <w:tcPr>
            <w:tcW w:w="1275" w:type="dxa"/>
            <w:tcBorders>
              <w:top w:val="nil"/>
              <w:left w:val="nil"/>
              <w:bottom w:val="nil"/>
              <w:right w:val="nil"/>
            </w:tcBorders>
            <w:shd w:val="clear" w:color="auto" w:fill="auto"/>
            <w:vAlign w:val="bottom"/>
          </w:tcPr>
          <w:p w14:paraId="7A02D800" w14:textId="41063941" w:rsidR="00F21C37" w:rsidRDefault="00875D4A" w:rsidP="006E15F6">
            <w:pPr>
              <w:jc w:val="righ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159 </w:t>
            </w:r>
          </w:p>
        </w:tc>
      </w:tr>
    </w:tbl>
    <w:p w14:paraId="6C27C1B3" w14:textId="77777777" w:rsidR="00F21C37" w:rsidRDefault="00F21C37">
      <w:pPr>
        <w:spacing w:line="360" w:lineRule="auto"/>
        <w:jc w:val="both"/>
        <w:rPr>
          <w:rFonts w:ascii="Times New Roman" w:eastAsia="Times New Roman" w:hAnsi="Times New Roman" w:cs="Times New Roman"/>
          <w:sz w:val="24"/>
          <w:szCs w:val="24"/>
        </w:rPr>
      </w:pPr>
    </w:p>
    <w:p w14:paraId="4C3EDF5F" w14:textId="77777777"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several points to note about these summary results. First, costs for solar and wind have been set at $100/MWh; our estimates are conservative in that there are many examples around the world of far lower LCOEs for these technologies, and in fact in more mature markets, power purchase agreements have been tendered with costs of only $30-40/MWh for systems of solar PV or wind energy including battery storage. On the other hand, Caribbean islands have not yet shown the cost decreases to these lowest levels yet. A second point is to emphasize that we use $300/MWh to represent the relatively untested OTEC costs; with other technologies such as geothermal or hydropower the dispatchable source would be expected to have significantly lower LCOE, thus lowering the </w:t>
      </w:r>
      <w:proofErr w:type="spellStart"/>
      <w:r>
        <w:rPr>
          <w:rFonts w:ascii="Times New Roman" w:eastAsia="Times New Roman" w:hAnsi="Times New Roman" w:cs="Times New Roman"/>
          <w:sz w:val="24"/>
          <w:szCs w:val="24"/>
        </w:rPr>
        <w:t>sLCOE</w:t>
      </w:r>
      <w:proofErr w:type="spellEnd"/>
      <w:r>
        <w:rPr>
          <w:rFonts w:ascii="Times New Roman" w:eastAsia="Times New Roman" w:hAnsi="Times New Roman" w:cs="Times New Roman"/>
          <w:sz w:val="24"/>
          <w:szCs w:val="24"/>
        </w:rPr>
        <w:t xml:space="preserve"> cost with respect to those shown here, even without the added benefit of desalinated water, as illustrated in Figure 9. Even with these caveats and relatively conservative assumptions, the system LCOE for OTEC with the co-benefit of desalinated water, and in some scenarios even without this advantage, is less than it would be for diesel power generation.</w:t>
      </w:r>
    </w:p>
    <w:p w14:paraId="230C165B" w14:textId="453355D4" w:rsidR="00F21C37" w:rsidRDefault="00875D4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represent some potential and likely future developments, we show in Figure 9b the same analysis but with an assumed cost of solar PV and wind each of $50/MWh, and storage costs of $150/kWh, keeping the uncertain cost of the dispatchable OTEC source constant at $300/MWh. This situation might represent expected costs by 2030, which is when many Caribbean islands will have increased implementation of variable renewables and will be looking at options for complementing variable renewables with a dispatchable source of renewable energy. It is seen that with these costs decreasing, even with the relatively expensive OTEC technology as a backstop, the total system cost of electricity is in nearly all cases </w:t>
      </w:r>
      <w:commentRangeStart w:id="14"/>
      <w:r>
        <w:rPr>
          <w:rFonts w:ascii="Times New Roman" w:eastAsia="Times New Roman" w:hAnsi="Times New Roman" w:cs="Times New Roman"/>
          <w:sz w:val="24"/>
          <w:szCs w:val="24"/>
        </w:rPr>
        <w:t>les</w:t>
      </w:r>
      <w:r w:rsidR="008659BF">
        <w:rPr>
          <w:rFonts w:ascii="Times New Roman" w:eastAsia="Times New Roman" w:hAnsi="Times New Roman" w:cs="Times New Roman"/>
          <w:sz w:val="24"/>
          <w:szCs w:val="24"/>
        </w:rPr>
        <w:t xml:space="preserve">s </w:t>
      </w:r>
      <w:commentRangeEnd w:id="14"/>
      <w:r w:rsidR="008659BF">
        <w:rPr>
          <w:rStyle w:val="CommentReference"/>
        </w:rPr>
        <w:lastRenderedPageBreak/>
        <w:commentReference w:id="14"/>
      </w:r>
      <w:r>
        <w:rPr>
          <w:rFonts w:ascii="Times New Roman" w:eastAsia="Times New Roman" w:hAnsi="Times New Roman" w:cs="Times New Roman"/>
          <w:sz w:val="24"/>
          <w:szCs w:val="24"/>
        </w:rPr>
        <w:t>than what would be expected for diesel generators. Taking into account the added benefit of desalinate water the difference is even larger.</w:t>
      </w:r>
      <w:r w:rsidR="000257FD">
        <w:rPr>
          <w:noProof/>
        </w:rPr>
        <mc:AlternateContent>
          <mc:Choice Requires="wps">
            <w:drawing>
              <wp:anchor distT="0" distB="0" distL="114300" distR="114300" simplePos="0" relativeHeight="251668480" behindDoc="0" locked="0" layoutInCell="1" allowOverlap="1" wp14:anchorId="0DDC4C78" wp14:editId="50ED61B3">
                <wp:simplePos x="0" y="0"/>
                <wp:positionH relativeFrom="column">
                  <wp:posOffset>-304165</wp:posOffset>
                </wp:positionH>
                <wp:positionV relativeFrom="paragraph">
                  <wp:posOffset>6358890</wp:posOffset>
                </wp:positionV>
                <wp:extent cx="645985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6459855" cy="635"/>
                        </a:xfrm>
                        <a:prstGeom prst="rect">
                          <a:avLst/>
                        </a:prstGeom>
                        <a:solidFill>
                          <a:prstClr val="white"/>
                        </a:solidFill>
                        <a:ln>
                          <a:noFill/>
                        </a:ln>
                      </wps:spPr>
                      <wps:txbx>
                        <w:txbxContent>
                          <w:p w14:paraId="7F5FD943" w14:textId="4155B5AD" w:rsidR="00FB6B72" w:rsidRPr="008659BF" w:rsidRDefault="00FB6B72" w:rsidP="00F67D98">
                            <w:pPr>
                              <w:pStyle w:val="Caption"/>
                              <w:rPr>
                                <w:rFonts w:ascii="Times New Roman" w:eastAsia="Times New Roman" w:hAnsi="Times New Roman" w:cs="Times New Roman"/>
                                <w:color w:val="000000" w:themeColor="text1"/>
                                <w:sz w:val="20"/>
                                <w:szCs w:val="20"/>
                                <w:rPrChange w:id="15" w:author="Masao Ashtine" w:date="2020-08-31T11:57:00Z">
                                  <w:rPr>
                                    <w:rFonts w:ascii="Times New Roman" w:eastAsia="Times New Roman" w:hAnsi="Times New Roman" w:cs="Times New Roman"/>
                                    <w:sz w:val="24"/>
                                    <w:szCs w:val="24"/>
                                  </w:rPr>
                                </w:rPrChange>
                              </w:rPr>
                            </w:pPr>
                            <w:r w:rsidRPr="00F67D98">
                              <w:rPr>
                                <w:rFonts w:ascii="Times New Roman" w:hAnsi="Times New Roman" w:cs="Times New Roman"/>
                                <w:color w:val="000000" w:themeColor="text1"/>
                                <w:sz w:val="20"/>
                                <w:szCs w:val="20"/>
                              </w:rPr>
                              <w:t xml:space="preserve">Figure </w:t>
                            </w:r>
                            <w:r w:rsidR="00C808B3">
                              <w:rPr>
                                <w:rFonts w:ascii="Times New Roman" w:hAnsi="Times New Roman" w:cs="Times New Roman"/>
                                <w:color w:val="000000" w:themeColor="text1"/>
                                <w:sz w:val="20"/>
                                <w:szCs w:val="20"/>
                              </w:rPr>
                              <w:t>9</w:t>
                            </w:r>
                            <w:r w:rsidRPr="00F67D98">
                              <w:rPr>
                                <w:rFonts w:ascii="Times New Roman" w:hAnsi="Times New Roman" w:cs="Times New Roman"/>
                                <w:color w:val="000000" w:themeColor="text1"/>
                                <w:sz w:val="20"/>
                                <w:szCs w:val="20"/>
                              </w:rPr>
                              <w:t xml:space="preserve"> - Comparison of the system levelized cost of electricity (</w:t>
                            </w:r>
                            <w:proofErr w:type="spellStart"/>
                            <w:r w:rsidRPr="00F67D98">
                              <w:rPr>
                                <w:rFonts w:ascii="Times New Roman" w:hAnsi="Times New Roman" w:cs="Times New Roman"/>
                                <w:color w:val="000000" w:themeColor="text1"/>
                                <w:sz w:val="20"/>
                                <w:szCs w:val="20"/>
                              </w:rPr>
                              <w:t>sLCOE</w:t>
                            </w:r>
                            <w:proofErr w:type="spellEnd"/>
                            <w:r w:rsidRPr="00F67D98">
                              <w:rPr>
                                <w:rFonts w:ascii="Times New Roman" w:hAnsi="Times New Roman" w:cs="Times New Roman"/>
                                <w:color w:val="000000" w:themeColor="text1"/>
                                <w:sz w:val="20"/>
                                <w:szCs w:val="20"/>
                              </w:rPr>
                              <w:t xml:space="preserve">) for eight example cases as described in the text and in Table 4. A) with estimated current costs of each technology and b) with estimated costs in 2030, when deep renewable energy </w:t>
                            </w:r>
                            <w:r w:rsidRPr="00F67D98">
                              <w:rPr>
                                <w:rFonts w:ascii="Times New Roman" w:hAnsi="Times New Roman" w:cs="Times New Roman"/>
                                <w:noProof/>
                                <w:color w:val="000000" w:themeColor="text1"/>
                                <w:sz w:val="20"/>
                                <w:szCs w:val="20"/>
                              </w:rPr>
                              <w:t>penetration will likely be starting to make dispatchable technologies a necessity to complement variable renewable energy sources.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C4C78" id="Text Box 15" o:spid="_x0000_s1030" type="#_x0000_t202" style="position:absolute;left:0;text-align:left;margin-left:-23.95pt;margin-top:500.7pt;width:508.6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" stroked="f">
                <v:textbox style="mso-fit-shape-to-text:t" inset="0,0,0,0">
                  <w:txbxContent>
                    <w:p w14:paraId="7F5FD943" w14:textId="4155B5AD" w:rsidR="00FB6B72" w:rsidRPr="008659BF" w:rsidRDefault="00FB6B72" w:rsidP="00F67D98">
                      <w:pPr>
                        <w:pStyle w:val="Caption"/>
                        <w:rPr>
                          <w:rFonts w:ascii="Times New Roman" w:eastAsia="Times New Roman" w:hAnsi="Times New Roman" w:cs="Times New Roman"/>
                          <w:color w:val="000000" w:themeColor="text1"/>
                          <w:sz w:val="20"/>
                          <w:szCs w:val="20"/>
                          <w:rPrChange w:id="16" w:author="Masao Ashtine" w:date="2020-08-31T11:57:00Z">
                            <w:rPr>
                              <w:rFonts w:ascii="Times New Roman" w:eastAsia="Times New Roman" w:hAnsi="Times New Roman" w:cs="Times New Roman"/>
                              <w:sz w:val="24"/>
                              <w:szCs w:val="24"/>
                            </w:rPr>
                          </w:rPrChange>
                        </w:rPr>
                      </w:pPr>
                      <w:r w:rsidRPr="00F67D98">
                        <w:rPr>
                          <w:rFonts w:ascii="Times New Roman" w:hAnsi="Times New Roman" w:cs="Times New Roman"/>
                          <w:color w:val="000000" w:themeColor="text1"/>
                          <w:sz w:val="20"/>
                          <w:szCs w:val="20"/>
                        </w:rPr>
                        <w:t xml:space="preserve">Figure </w:t>
                      </w:r>
                      <w:r w:rsidR="00C808B3">
                        <w:rPr>
                          <w:rFonts w:ascii="Times New Roman" w:hAnsi="Times New Roman" w:cs="Times New Roman"/>
                          <w:color w:val="000000" w:themeColor="text1"/>
                          <w:sz w:val="20"/>
                          <w:szCs w:val="20"/>
                        </w:rPr>
                        <w:t>9</w:t>
                      </w:r>
                      <w:r w:rsidRPr="00F67D98">
                        <w:rPr>
                          <w:rFonts w:ascii="Times New Roman" w:hAnsi="Times New Roman" w:cs="Times New Roman"/>
                          <w:color w:val="000000" w:themeColor="text1"/>
                          <w:sz w:val="20"/>
                          <w:szCs w:val="20"/>
                        </w:rPr>
                        <w:t xml:space="preserve"> - Comparison of the system levelized cost of electricity (</w:t>
                      </w:r>
                      <w:proofErr w:type="spellStart"/>
                      <w:r w:rsidRPr="00F67D98">
                        <w:rPr>
                          <w:rFonts w:ascii="Times New Roman" w:hAnsi="Times New Roman" w:cs="Times New Roman"/>
                          <w:color w:val="000000" w:themeColor="text1"/>
                          <w:sz w:val="20"/>
                          <w:szCs w:val="20"/>
                        </w:rPr>
                        <w:t>sLCOE</w:t>
                      </w:r>
                      <w:proofErr w:type="spellEnd"/>
                      <w:r w:rsidRPr="00F67D98">
                        <w:rPr>
                          <w:rFonts w:ascii="Times New Roman" w:hAnsi="Times New Roman" w:cs="Times New Roman"/>
                          <w:color w:val="000000" w:themeColor="text1"/>
                          <w:sz w:val="20"/>
                          <w:szCs w:val="20"/>
                        </w:rPr>
                        <w:t xml:space="preserve">) for eight example cases as described in the text and in Table 4. A) with estimated current costs of each technology and b) with estimated costs in 2030, when deep renewable energy </w:t>
                      </w:r>
                      <w:r w:rsidRPr="00F67D98">
                        <w:rPr>
                          <w:rFonts w:ascii="Times New Roman" w:hAnsi="Times New Roman" w:cs="Times New Roman"/>
                          <w:noProof/>
                          <w:color w:val="000000" w:themeColor="text1"/>
                          <w:sz w:val="20"/>
                          <w:szCs w:val="20"/>
                        </w:rPr>
                        <w:t>penetration will likely be starting to make dispatchable technologies a necessity to complement variable renewable energy sources.</w:t>
                      </w:r>
                    </w:p>
                  </w:txbxContent>
                </v:textbox>
                <w10:wrap type="topAndBottom"/>
              </v:shape>
            </w:pict>
          </mc:Fallback>
        </mc:AlternateContent>
      </w:r>
      <w:commentRangeStart w:id="17"/>
      <w:r>
        <w:rPr>
          <w:noProof/>
        </w:rPr>
        <w:drawing>
          <wp:anchor distT="0" distB="0" distL="114300" distR="114300" simplePos="0" relativeHeight="251663360" behindDoc="0" locked="0" layoutInCell="1" hidden="0" allowOverlap="1" wp14:anchorId="736A0615" wp14:editId="4578490B">
            <wp:simplePos x="0" y="0"/>
            <wp:positionH relativeFrom="column">
              <wp:posOffset>-304799</wp:posOffset>
            </wp:positionH>
            <wp:positionV relativeFrom="paragraph">
              <wp:posOffset>2914650</wp:posOffset>
            </wp:positionV>
            <wp:extent cx="6459855" cy="3387090"/>
            <wp:effectExtent l="0" t="0" r="0" b="0"/>
            <wp:wrapTopAndBottom distT="0" dist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1"/>
                    <a:srcRect/>
                    <a:stretch>
                      <a:fillRect/>
                    </a:stretch>
                  </pic:blipFill>
                  <pic:spPr>
                    <a:xfrm>
                      <a:off x="0" y="0"/>
                      <a:ext cx="6459855" cy="3387090"/>
                    </a:xfrm>
                    <a:prstGeom prst="rect">
                      <a:avLst/>
                    </a:prstGeom>
                    <a:ln/>
                  </pic:spPr>
                </pic:pic>
              </a:graphicData>
            </a:graphic>
          </wp:anchor>
        </w:drawing>
      </w:r>
      <w:commentRangeEnd w:id="17"/>
      <w:r w:rsidR="008659BF">
        <w:rPr>
          <w:rStyle w:val="CommentReference"/>
        </w:rPr>
        <w:commentReference w:id="17"/>
      </w:r>
    </w:p>
    <w:p w14:paraId="21C2688B" w14:textId="77777777" w:rsidR="00F21C37" w:rsidRDefault="00F21C37">
      <w:pPr>
        <w:spacing w:line="360" w:lineRule="auto"/>
        <w:ind w:firstLine="720"/>
        <w:jc w:val="both"/>
        <w:rPr>
          <w:rFonts w:ascii="Times New Roman" w:eastAsia="Times New Roman" w:hAnsi="Times New Roman" w:cs="Times New Roman"/>
          <w:sz w:val="24"/>
          <w:szCs w:val="24"/>
        </w:rPr>
      </w:pPr>
    </w:p>
    <w:p w14:paraId="3A315AE9" w14:textId="77777777" w:rsidR="00F21C37" w:rsidRDefault="00875D4A">
      <w:pPr>
        <w:numPr>
          <w:ilvl w:val="0"/>
          <w:numId w:val="2"/>
        </w:numPr>
        <w:spacing w:line="360" w:lineRule="auto"/>
        <w:jc w:val="both"/>
        <w:rPr>
          <w:b/>
          <w:sz w:val="24"/>
          <w:szCs w:val="24"/>
        </w:rPr>
      </w:pPr>
      <w:r>
        <w:rPr>
          <w:rFonts w:ascii="Times New Roman" w:eastAsia="Times New Roman" w:hAnsi="Times New Roman" w:cs="Times New Roman"/>
          <w:b/>
          <w:sz w:val="24"/>
          <w:szCs w:val="24"/>
        </w:rPr>
        <w:t>Further considerations for integration</w:t>
      </w:r>
    </w:p>
    <w:p w14:paraId="12798240" w14:textId="77777777" w:rsidR="00F21C37" w:rsidRDefault="00875D4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Sea-based OTEC technologies by their very nature of operation are susceptible to both short- and long-term changes in weather and climate patterns. Their open-water functioning presents many challenges, mostly infrastructural, and Caribbean systems are particularly vulnerable to extremes in weather owing to the pronounced hurricane season and deep convective atmospheric conditions that often result in storm surges and inclement weather during the rainy seasons.</w:t>
      </w:r>
    </w:p>
    <w:p w14:paraId="5A86906A" w14:textId="1996B32B" w:rsidR="00F21C37" w:rsidRDefault="00875D4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OTEC systems are governed by basic principles of vertical ocean thermal gradients and are relatively simple in their operation, excluding more advanced hybrid and electrolysis complementary operations. Both floating and shelf-</w:t>
      </w:r>
      <w:r w:rsidR="00A01608">
        <w:rPr>
          <w:rFonts w:ascii="Times New Roman" w:eastAsia="Times New Roman" w:hAnsi="Times New Roman" w:cs="Times New Roman"/>
          <w:sz w:val="24"/>
          <w:szCs w:val="24"/>
        </w:rPr>
        <w:t xml:space="preserve"> or land-</w:t>
      </w:r>
      <w:r>
        <w:rPr>
          <w:rFonts w:ascii="Times New Roman" w:eastAsia="Times New Roman" w:hAnsi="Times New Roman" w:cs="Times New Roman"/>
          <w:sz w:val="24"/>
          <w:szCs w:val="24"/>
        </w:rPr>
        <w:t xml:space="preserve">based systems involve extensive lengths of piping which can be easily disrupted by turbulent ocean surfaces. Though having these systems at some distance near/offshore provides the advantage of tapping into greater and less variable thermal gradients, they come at a greater infrastructure cost and capital risk. The Caribbean basin is already seeing more weather extremes in recent years and </w:t>
      </w:r>
      <w:r>
        <w:rPr>
          <w:rFonts w:ascii="Times New Roman" w:eastAsia="Times New Roman" w:hAnsi="Times New Roman" w:cs="Times New Roman"/>
          <w:sz w:val="24"/>
          <w:szCs w:val="24"/>
        </w:rPr>
        <w:lastRenderedPageBreak/>
        <w:t xml:space="preserve">meteorologists have shown through extensive climate models that climate change is making hurricanes more frequent and powerful over the Atlantic Ocean, where they eventually cross the Caribbean Sea via various paths. </w:t>
      </w:r>
      <w:r w:rsidR="00E1323D">
        <w:rPr>
          <w:rFonts w:ascii="Times New Roman" w:eastAsia="Times New Roman" w:hAnsi="Times New Roman" w:cs="Times New Roman"/>
          <w:sz w:val="24"/>
          <w:szCs w:val="24"/>
        </w:rPr>
        <w:t>In a recent extreme example</w:t>
      </w:r>
      <w:r>
        <w:rPr>
          <w:rFonts w:ascii="Times New Roman" w:eastAsia="Times New Roman" w:hAnsi="Times New Roman" w:cs="Times New Roman"/>
          <w:sz w:val="24"/>
          <w:szCs w:val="24"/>
        </w:rPr>
        <w:t>, the 2017 hurricane season cost Caribbean countries and the United States USD $</w:t>
      </w:r>
      <w:r w:rsidR="00E1323D">
        <w:rPr>
          <w:rFonts w:ascii="Times New Roman" w:eastAsia="Times New Roman" w:hAnsi="Times New Roman" w:cs="Times New Roman"/>
          <w:sz w:val="24"/>
          <w:szCs w:val="24"/>
        </w:rPr>
        <w:t>200</w:t>
      </w:r>
      <w:r w:rsidR="00E132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billion with </w:t>
      </w:r>
      <w:r w:rsidR="00E1323D">
        <w:rPr>
          <w:rFonts w:ascii="Times New Roman" w:eastAsia="Times New Roman" w:hAnsi="Times New Roman" w:cs="Times New Roman"/>
          <w:sz w:val="24"/>
          <w:szCs w:val="24"/>
        </w:rPr>
        <w:t xml:space="preserve">Harvey, </w:t>
      </w:r>
      <w:r>
        <w:rPr>
          <w:rFonts w:ascii="Times New Roman" w:eastAsia="Times New Roman" w:hAnsi="Times New Roman" w:cs="Times New Roman"/>
          <w:sz w:val="24"/>
          <w:szCs w:val="24"/>
        </w:rPr>
        <w:t>Irma, María and José leaving islands like Barbuda, Dominica and Puerto Rico completely incapacitated by their passage (</w:t>
      </w:r>
      <w:r w:rsidR="00E1323D">
        <w:rPr>
          <w:rFonts w:ascii="Times New Roman" w:eastAsia="Times New Roman" w:hAnsi="Times New Roman" w:cs="Times New Roman"/>
          <w:sz w:val="24"/>
          <w:szCs w:val="24"/>
        </w:rPr>
        <w:t xml:space="preserve">Bang </w:t>
      </w:r>
      <w:r w:rsidR="00E1323D" w:rsidRPr="00CF7EF0">
        <w:rPr>
          <w:rFonts w:ascii="Times New Roman" w:eastAsia="Times New Roman" w:hAnsi="Times New Roman" w:cs="Times New Roman"/>
          <w:i/>
          <w:iCs/>
          <w:sz w:val="24"/>
          <w:szCs w:val="24"/>
        </w:rPr>
        <w:t>et al.,</w:t>
      </w:r>
      <w:r w:rsidR="00E1323D">
        <w:rPr>
          <w:rFonts w:ascii="Times New Roman" w:eastAsia="Times New Roman" w:hAnsi="Times New Roman" w:cs="Times New Roman"/>
          <w:sz w:val="24"/>
          <w:szCs w:val="24"/>
        </w:rPr>
        <w:t xml:space="preserve"> 2019</w:t>
      </w:r>
      <w:r>
        <w:rPr>
          <w:rFonts w:ascii="Times New Roman" w:eastAsia="Times New Roman" w:hAnsi="Times New Roman" w:cs="Times New Roman"/>
          <w:sz w:val="24"/>
          <w:szCs w:val="24"/>
        </w:rPr>
        <w:t xml:space="preserve">) Thus, sea-based OTEC systems are considerably more vulnerable to these climatic changes given their operation and offshore siting. </w:t>
      </w:r>
      <w:commentRangeStart w:id="18"/>
      <w:commentRangeStart w:id="19"/>
      <w:commentRangeStart w:id="20"/>
      <w:r>
        <w:rPr>
          <w:rFonts w:ascii="Times New Roman" w:eastAsia="Times New Roman" w:hAnsi="Times New Roman" w:cs="Times New Roman"/>
          <w:sz w:val="24"/>
          <w:szCs w:val="24"/>
        </w:rPr>
        <w:t xml:space="preserve">The increased variability in the tracks of hurricanes is also adding new challenges for the region when viewed in the light that new countries and economies, once at </w:t>
      </w:r>
      <w:r w:rsidR="008659BF">
        <w:rPr>
          <w:rFonts w:ascii="Times New Roman" w:eastAsia="Times New Roman" w:hAnsi="Times New Roman" w:cs="Times New Roman"/>
          <w:sz w:val="24"/>
          <w:szCs w:val="24"/>
        </w:rPr>
        <w:t>low risk</w:t>
      </w:r>
      <w:r>
        <w:rPr>
          <w:rFonts w:ascii="Times New Roman" w:eastAsia="Times New Roman" w:hAnsi="Times New Roman" w:cs="Times New Roman"/>
          <w:sz w:val="24"/>
          <w:szCs w:val="24"/>
        </w:rPr>
        <w:t xml:space="preserve"> to these systems (Guyana and Trinidad and Tobago for instance), may become increasingly vulnerable to these weather extremes.</w:t>
      </w:r>
      <w:commentRangeEnd w:id="18"/>
      <w:r w:rsidR="00A01608">
        <w:rPr>
          <w:rStyle w:val="CommentReference"/>
        </w:rPr>
        <w:commentReference w:id="18"/>
      </w:r>
      <w:commentRangeEnd w:id="19"/>
      <w:r w:rsidR="008659BF">
        <w:rPr>
          <w:rStyle w:val="CommentReference"/>
        </w:rPr>
        <w:commentReference w:id="19"/>
      </w:r>
      <w:commentRangeEnd w:id="20"/>
      <w:r w:rsidR="00AB40A8">
        <w:rPr>
          <w:rStyle w:val="CommentReference"/>
        </w:rPr>
        <w:commentReference w:id="20"/>
      </w:r>
    </w:p>
    <w:p w14:paraId="775F1110" w14:textId="63E51B32" w:rsidR="00F21C37" w:rsidRDefault="00875D4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Climate change is also bringing about unprecedented levels of ocean warming which can play a role in the future of OTEC operations in the Caribbean region. </w:t>
      </w:r>
      <w:proofErr w:type="spellStart"/>
      <w:r>
        <w:rPr>
          <w:rFonts w:ascii="Times New Roman" w:eastAsia="Times New Roman" w:hAnsi="Times New Roman" w:cs="Times New Roman"/>
          <w:sz w:val="24"/>
          <w:szCs w:val="24"/>
        </w:rPr>
        <w:t>Antuña</w:t>
      </w:r>
      <w:proofErr w:type="spellEnd"/>
      <w:r>
        <w:rPr>
          <w:rFonts w:ascii="Times New Roman" w:eastAsia="Times New Roman" w:hAnsi="Times New Roman" w:cs="Times New Roman"/>
          <w:sz w:val="24"/>
          <w:szCs w:val="24"/>
        </w:rPr>
        <w:t xml:space="preserve">-Marrero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show that sea surface temperatures (SSTs) within the subperiod 1972–2005 have a warming trend of 1.18 ± 0.49°C per century for the wider Caribbean. Over the wider period of 1906-2005, the authors found a weighted warming trend of 1.32°C per century for the wider Caribbean during the summer period. Although some model discrepancy exists within the early 20</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century SST, the wider Caribbean, particularly the southernmost region of the Lesser </w:t>
      </w:r>
      <w:proofErr w:type="spellStart"/>
      <w:r>
        <w:rPr>
          <w:rFonts w:ascii="Times New Roman" w:eastAsia="Times New Roman" w:hAnsi="Times New Roman" w:cs="Times New Roman"/>
          <w:sz w:val="24"/>
          <w:szCs w:val="24"/>
        </w:rPr>
        <w:t>Antillies</w:t>
      </w:r>
      <w:proofErr w:type="spellEnd"/>
      <w:r>
        <w:rPr>
          <w:rFonts w:ascii="Times New Roman" w:eastAsia="Times New Roman" w:hAnsi="Times New Roman" w:cs="Times New Roman"/>
          <w:sz w:val="24"/>
          <w:szCs w:val="24"/>
        </w:rPr>
        <w:t xml:space="preserve">, show clear warming trends which threaten to weaken </w:t>
      </w:r>
      <w:r w:rsidR="00A01608">
        <w:rPr>
          <w:rFonts w:ascii="Times New Roman" w:eastAsia="Times New Roman" w:hAnsi="Times New Roman" w:cs="Times New Roman"/>
          <w:sz w:val="24"/>
          <w:szCs w:val="24"/>
        </w:rPr>
        <w:t xml:space="preserve">upper-level </w:t>
      </w:r>
      <w:r>
        <w:rPr>
          <w:rFonts w:ascii="Times New Roman" w:eastAsia="Times New Roman" w:hAnsi="Times New Roman" w:cs="Times New Roman"/>
          <w:sz w:val="24"/>
          <w:szCs w:val="24"/>
        </w:rPr>
        <w:t xml:space="preserve">thermal gradients if increased subsurface mixing intensifies as well. However, </w:t>
      </w:r>
      <w:r w:rsidR="00A01608">
        <w:rPr>
          <w:rFonts w:ascii="Times New Roman" w:eastAsia="Times New Roman" w:hAnsi="Times New Roman" w:cs="Times New Roman"/>
          <w:sz w:val="24"/>
          <w:szCs w:val="24"/>
        </w:rPr>
        <w:t xml:space="preserve">since </w:t>
      </w:r>
      <w:r>
        <w:rPr>
          <w:rFonts w:ascii="Times New Roman" w:eastAsia="Times New Roman" w:hAnsi="Times New Roman" w:cs="Times New Roman"/>
          <w:sz w:val="24"/>
          <w:szCs w:val="24"/>
        </w:rPr>
        <w:t>sea-based OTEC systems rely on thermal gradients that are achieved by tapping into water well below the surface level</w:t>
      </w:r>
      <w:r w:rsidR="00A01608">
        <w:rPr>
          <w:rFonts w:ascii="Times New Roman" w:eastAsia="Times New Roman" w:hAnsi="Times New Roman" w:cs="Times New Roman"/>
          <w:sz w:val="24"/>
          <w:szCs w:val="24"/>
        </w:rPr>
        <w:t>, this impact should be minimal</w:t>
      </w:r>
      <w:r>
        <w:rPr>
          <w:rFonts w:ascii="Times New Roman" w:eastAsia="Times New Roman" w:hAnsi="Times New Roman" w:cs="Times New Roman"/>
          <w:sz w:val="24"/>
          <w:szCs w:val="24"/>
        </w:rPr>
        <w:t xml:space="preserve">. </w:t>
      </w:r>
    </w:p>
    <w:p w14:paraId="151E9BDC" w14:textId="77777777" w:rsidR="00F21C37" w:rsidRDefault="00F21C37">
      <w:pPr>
        <w:spacing w:line="360" w:lineRule="auto"/>
        <w:jc w:val="both"/>
        <w:rPr>
          <w:rFonts w:ascii="Times New Roman" w:eastAsia="Times New Roman" w:hAnsi="Times New Roman" w:cs="Times New Roman"/>
          <w:b/>
          <w:sz w:val="24"/>
          <w:szCs w:val="24"/>
        </w:rPr>
      </w:pPr>
    </w:p>
    <w:p w14:paraId="524E02F0" w14:textId="77777777" w:rsidR="00F21C37" w:rsidRDefault="00875D4A">
      <w:pPr>
        <w:numPr>
          <w:ilvl w:val="0"/>
          <w:numId w:val="2"/>
        </w:numPr>
        <w:pBdr>
          <w:top w:val="nil"/>
          <w:left w:val="nil"/>
          <w:bottom w:val="nil"/>
          <w:right w:val="nil"/>
          <w:between w:val="nil"/>
        </w:pBdr>
        <w:spacing w:line="360" w:lineRule="auto"/>
        <w:jc w:val="both"/>
        <w:rPr>
          <w:b/>
          <w:color w:val="000000"/>
          <w:sz w:val="24"/>
          <w:szCs w:val="24"/>
        </w:rPr>
      </w:pPr>
      <w:r>
        <w:rPr>
          <w:rFonts w:ascii="Times New Roman" w:eastAsia="Times New Roman" w:hAnsi="Times New Roman" w:cs="Times New Roman"/>
          <w:b/>
          <w:color w:val="000000"/>
          <w:sz w:val="24"/>
          <w:szCs w:val="24"/>
        </w:rPr>
        <w:t>Conclusions</w:t>
      </w:r>
    </w:p>
    <w:p w14:paraId="15D39DFC" w14:textId="75D327FD" w:rsidR="00F21C37" w:rsidRDefault="00875D4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presented a set of observations about achieving the challenging goal of 100% renewable energy systems Caribbean Island States. By their very nature these countries and territories have limitations in both resources and interconnections that would otherwise ease the transition to fossil-free energy systems. In Europe or the United States, for example, large areas with solar, wind, hydroelectric, biomass and other potential energy sources are connected by regional electricity grids operating within a mature marketplace of energy suppliers and distributors. Despite these enhanced grids and energy sectors, the transition to renewables is certainly not always streamlined</w:t>
      </w:r>
      <w:r w:rsidR="008659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more economically developed countries. Small Island </w:t>
      </w:r>
      <w:r>
        <w:rPr>
          <w:rFonts w:ascii="Times New Roman" w:eastAsia="Times New Roman" w:hAnsi="Times New Roman" w:cs="Times New Roman"/>
          <w:sz w:val="24"/>
          <w:szCs w:val="24"/>
        </w:rPr>
        <w:lastRenderedPageBreak/>
        <w:t xml:space="preserve">Developing States (SIDS), including those in the Caribbean have, however, committed to fulfilling ratified obligations outlined in the Paris Agreement. In the Caribbean, the 1.5°C (rise) temperature target has been adopted as a necessary threshold for the region, given the dire threats from sea-level rise, temperature changes, and tropical cyclones that are already increasing measurably and will do so even more in a world beyond 1.5°C </w:t>
      </w:r>
      <w:r w:rsidR="00C27336">
        <w:rPr>
          <w:rFonts w:ascii="Times New Roman" w:eastAsia="Times New Roman" w:hAnsi="Times New Roman" w:cs="Times New Roman"/>
          <w:sz w:val="24"/>
          <w:szCs w:val="24"/>
        </w:rPr>
        <w:t xml:space="preserve">(Thomas </w:t>
      </w:r>
      <w:r w:rsidR="001A5AE6" w:rsidRPr="001A5AE6">
        <w:rPr>
          <w:rFonts w:ascii="Times New Roman" w:eastAsia="Times New Roman" w:hAnsi="Times New Roman" w:cs="Times New Roman"/>
          <w:i/>
          <w:sz w:val="24"/>
          <w:szCs w:val="24"/>
        </w:rPr>
        <w:t>et al.</w:t>
      </w:r>
      <w:r w:rsidR="00C27336">
        <w:rPr>
          <w:rFonts w:ascii="Times New Roman" w:eastAsia="Times New Roman" w:hAnsi="Times New Roman" w:cs="Times New Roman"/>
          <w:sz w:val="24"/>
          <w:szCs w:val="24"/>
        </w:rPr>
        <w:t>, 2018)</w:t>
      </w:r>
      <w:r>
        <w:rPr>
          <w:rFonts w:ascii="Times New Roman" w:eastAsia="Times New Roman" w:hAnsi="Times New Roman" w:cs="Times New Roman"/>
          <w:sz w:val="24"/>
          <w:szCs w:val="24"/>
        </w:rPr>
        <w:t>. One of the key findings of the IPCC Special Report on Global Warming of 1.5°C (IPCC, 2018) is that the world needs to be carbon-emission neutral by mid-century. If this is taken as a guiding concept, roughly thirty years remain for all countries to decarbonize their energy systems. A seemingly insurmountable task for many less economically developed countries.</w:t>
      </w:r>
    </w:p>
    <w:p w14:paraId="72609C7E" w14:textId="1427E94F" w:rsidR="00F21C37" w:rsidRPr="00AB40A8" w:rsidRDefault="00875D4A">
      <w:pPr>
        <w:spacing w:line="360" w:lineRule="auto"/>
        <w:jc w:val="both"/>
      </w:pPr>
      <w:r>
        <w:rPr>
          <w:rFonts w:ascii="Times New Roman" w:eastAsia="Times New Roman" w:hAnsi="Times New Roman" w:cs="Times New Roman"/>
          <w:sz w:val="24"/>
          <w:szCs w:val="24"/>
        </w:rPr>
        <w:tab/>
        <w:t>The positive side of this scenario of transformation is that Caribbean Islands are wealthy in the inexhaustible natural resources of solar and wind power.  Furthermore, there has been a dramatic reduction in the cost of wind turbines and solar PV</w:t>
      </w:r>
      <w:r w:rsidR="008659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panels over the past decade, bringing the cost of these technologies to a level competitive with the existing fossil-fuel generation used by most Caribbean islands. There remains the question of up-front capital costs, which would be relevant one way or another as fossil-fuel generation capacity must be phased out</w:t>
      </w:r>
      <w:r>
        <w:t xml:space="preserve"> </w:t>
      </w:r>
      <w:r>
        <w:rPr>
          <w:rFonts w:ascii="Times New Roman" w:eastAsia="Times New Roman" w:hAnsi="Times New Roman" w:cs="Times New Roman"/>
          <w:sz w:val="24"/>
          <w:szCs w:val="24"/>
        </w:rPr>
        <w:t xml:space="preserve">with increasing pressure in the coming decade. As we have shown, there are various options on different islands for complementing the wealth of solar and wind potential with other technologies. These are however limited to some extent by geography, geology and topology, but even in countries without these resources, battery storage has become increasingly viable although the CAPEX of many of these technologies are not the least expensive option for a power system, limiting their deployment in the Caribbean region. </w:t>
      </w:r>
    </w:p>
    <w:p w14:paraId="7F6086B4" w14:textId="77777777" w:rsidR="00F21C37" w:rsidRDefault="00875D4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There are clearly challenges to rebuilding energy systems, whether in the Caribbean or elsewhere. Islands in tropical regions offer both large hurdles, but also significant advantages and the opportunity to serve as models for how to diverge from a business-as-usual path of fossil-fuel dependence and move toward a sustainable, renewable energy future.</w:t>
      </w:r>
    </w:p>
    <w:p w14:paraId="351CAE30" w14:textId="77777777" w:rsidR="00F21C37" w:rsidRDefault="00F21C37">
      <w:pPr>
        <w:spacing w:line="360" w:lineRule="auto"/>
        <w:jc w:val="both"/>
        <w:rPr>
          <w:rFonts w:ascii="Times New Roman" w:eastAsia="Times New Roman" w:hAnsi="Times New Roman" w:cs="Times New Roman"/>
          <w:sz w:val="24"/>
          <w:szCs w:val="24"/>
        </w:rPr>
      </w:pPr>
    </w:p>
    <w:p w14:paraId="28533896" w14:textId="77777777" w:rsidR="00F21C37" w:rsidRDefault="00875D4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Acknowledgements</w:t>
      </w:r>
    </w:p>
    <w:p w14:paraId="1BAEA178" w14:textId="77777777" w:rsidR="00F21C37" w:rsidRDefault="00875D4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RJB is funded by EU Horizon2020 Marie-Curie Fellowship Program</w:t>
      </w:r>
    </w:p>
    <w:p w14:paraId="15753D4E" w14:textId="77777777" w:rsidR="00F21C37" w:rsidRDefault="00875D4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(H2020-MSCA-IF-2018, proposal number 838667 – INTERACTION</w:t>
      </w:r>
    </w:p>
    <w:p w14:paraId="4DBDA277" w14:textId="77777777" w:rsidR="00F21C37" w:rsidRDefault="00875D4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 contributions</w:t>
      </w:r>
    </w:p>
    <w:p w14:paraId="7F0E93DB" w14:textId="77777777" w:rsidR="00F21C37" w:rsidRDefault="00875D4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RJB conceptualized the research and developed the hourly demand and supply model. KS did the GIS mapping. MA and RKK provided regional expertise and input to the framing of the manuscript. RJB drafted the manuscript, RJB, MA and RKK edited and revised the manuscript.</w:t>
      </w:r>
    </w:p>
    <w:p w14:paraId="6D4B3696" w14:textId="77777777" w:rsidR="00F21C37" w:rsidRPr="0014064E" w:rsidRDefault="00875D4A">
      <w:pPr>
        <w:spacing w:line="360" w:lineRule="auto"/>
        <w:jc w:val="both"/>
        <w:rPr>
          <w:rFonts w:ascii="Times New Roman" w:eastAsia="Times New Roman" w:hAnsi="Times New Roman" w:cs="Times New Roman"/>
          <w:b/>
          <w:sz w:val="24"/>
          <w:szCs w:val="24"/>
          <w:rPrChange w:id="21" w:author="Robert Brecha" w:date="2020-08-31T13:32:00Z">
            <w:rPr>
              <w:rFonts w:ascii="Times New Roman" w:eastAsia="Times New Roman" w:hAnsi="Times New Roman" w:cs="Times New Roman"/>
              <w:b/>
              <w:sz w:val="24"/>
              <w:szCs w:val="24"/>
              <w:lang w:val="it-IT"/>
            </w:rPr>
          </w:rPrChange>
        </w:rPr>
      </w:pPr>
      <w:r w:rsidRPr="0014064E">
        <w:rPr>
          <w:rFonts w:ascii="Times New Roman" w:eastAsia="Times New Roman" w:hAnsi="Times New Roman" w:cs="Times New Roman"/>
          <w:b/>
          <w:sz w:val="24"/>
          <w:szCs w:val="24"/>
          <w:rPrChange w:id="22" w:author="Robert Brecha" w:date="2020-08-31T13:32:00Z">
            <w:rPr>
              <w:rFonts w:ascii="Times New Roman" w:eastAsia="Times New Roman" w:hAnsi="Times New Roman" w:cs="Times New Roman"/>
              <w:b/>
              <w:sz w:val="24"/>
              <w:szCs w:val="24"/>
              <w:lang w:val="it-IT"/>
            </w:rPr>
          </w:rPrChange>
        </w:rPr>
        <w:t>References</w:t>
      </w:r>
    </w:p>
    <w:p w14:paraId="0C8848E1" w14:textId="77777777" w:rsidR="00A205A9" w:rsidRDefault="00A205A9" w:rsidP="00A205A9">
      <w:pPr>
        <w:widowControl w:val="0"/>
        <w:spacing w:line="360" w:lineRule="auto"/>
        <w:ind w:left="480" w:hanging="480"/>
        <w:rPr>
          <w:rFonts w:ascii="Times New Roman" w:eastAsia="Times New Roman" w:hAnsi="Times New Roman" w:cs="Times New Roman"/>
          <w:sz w:val="24"/>
          <w:szCs w:val="24"/>
        </w:rPr>
      </w:pPr>
      <w:proofErr w:type="spellStart"/>
      <w:r w:rsidRPr="0014064E">
        <w:rPr>
          <w:rFonts w:ascii="Times New Roman" w:eastAsia="Times New Roman" w:hAnsi="Times New Roman" w:cs="Times New Roman"/>
          <w:sz w:val="24"/>
          <w:szCs w:val="24"/>
          <w:rPrChange w:id="23" w:author="Robert Brecha" w:date="2020-08-31T13:32:00Z">
            <w:rPr>
              <w:rFonts w:ascii="Times New Roman" w:eastAsia="Times New Roman" w:hAnsi="Times New Roman" w:cs="Times New Roman"/>
              <w:sz w:val="24"/>
              <w:szCs w:val="24"/>
              <w:lang w:val="it-IT"/>
            </w:rPr>
          </w:rPrChange>
        </w:rPr>
        <w:t>Antuña</w:t>
      </w:r>
      <w:proofErr w:type="spellEnd"/>
      <w:r w:rsidRPr="0014064E">
        <w:rPr>
          <w:rFonts w:ascii="Times New Roman" w:eastAsia="Times New Roman" w:hAnsi="Times New Roman" w:cs="Times New Roman"/>
          <w:sz w:val="24"/>
          <w:szCs w:val="24"/>
          <w:rPrChange w:id="24" w:author="Robert Brecha" w:date="2020-08-31T13:32:00Z">
            <w:rPr>
              <w:rFonts w:ascii="Times New Roman" w:eastAsia="Times New Roman" w:hAnsi="Times New Roman" w:cs="Times New Roman"/>
              <w:sz w:val="24"/>
              <w:szCs w:val="24"/>
              <w:lang w:val="it-IT"/>
            </w:rPr>
          </w:rPrChange>
        </w:rPr>
        <w:t xml:space="preserve">‐Marrero, J. C., </w:t>
      </w:r>
      <w:proofErr w:type="spellStart"/>
      <w:r w:rsidRPr="0014064E">
        <w:rPr>
          <w:rFonts w:ascii="Times New Roman" w:eastAsia="Times New Roman" w:hAnsi="Times New Roman" w:cs="Times New Roman"/>
          <w:sz w:val="24"/>
          <w:szCs w:val="24"/>
          <w:rPrChange w:id="25" w:author="Robert Brecha" w:date="2020-08-31T13:32:00Z">
            <w:rPr>
              <w:rFonts w:ascii="Times New Roman" w:eastAsia="Times New Roman" w:hAnsi="Times New Roman" w:cs="Times New Roman"/>
              <w:sz w:val="24"/>
              <w:szCs w:val="24"/>
              <w:lang w:val="it-IT"/>
            </w:rPr>
          </w:rPrChange>
        </w:rPr>
        <w:t>Otterå</w:t>
      </w:r>
      <w:proofErr w:type="spellEnd"/>
      <w:r w:rsidRPr="0014064E">
        <w:rPr>
          <w:rFonts w:ascii="Times New Roman" w:eastAsia="Times New Roman" w:hAnsi="Times New Roman" w:cs="Times New Roman"/>
          <w:sz w:val="24"/>
          <w:szCs w:val="24"/>
          <w:rPrChange w:id="26" w:author="Robert Brecha" w:date="2020-08-31T13:32:00Z">
            <w:rPr>
              <w:rFonts w:ascii="Times New Roman" w:eastAsia="Times New Roman" w:hAnsi="Times New Roman" w:cs="Times New Roman"/>
              <w:sz w:val="24"/>
              <w:szCs w:val="24"/>
              <w:lang w:val="it-IT"/>
            </w:rPr>
          </w:rPrChange>
        </w:rPr>
        <w:t xml:space="preserve">, O. H., </w:t>
      </w:r>
      <w:proofErr w:type="spellStart"/>
      <w:r w:rsidRPr="0014064E">
        <w:rPr>
          <w:rFonts w:ascii="Times New Roman" w:eastAsia="Times New Roman" w:hAnsi="Times New Roman" w:cs="Times New Roman"/>
          <w:sz w:val="24"/>
          <w:szCs w:val="24"/>
          <w:rPrChange w:id="27" w:author="Robert Brecha" w:date="2020-08-31T13:32:00Z">
            <w:rPr>
              <w:rFonts w:ascii="Times New Roman" w:eastAsia="Times New Roman" w:hAnsi="Times New Roman" w:cs="Times New Roman"/>
              <w:sz w:val="24"/>
              <w:szCs w:val="24"/>
              <w:lang w:val="it-IT"/>
            </w:rPr>
          </w:rPrChange>
        </w:rPr>
        <w:t>Robock</w:t>
      </w:r>
      <w:proofErr w:type="spellEnd"/>
      <w:r w:rsidRPr="0014064E">
        <w:rPr>
          <w:rFonts w:ascii="Times New Roman" w:eastAsia="Times New Roman" w:hAnsi="Times New Roman" w:cs="Times New Roman"/>
          <w:sz w:val="24"/>
          <w:szCs w:val="24"/>
          <w:rPrChange w:id="28" w:author="Robert Brecha" w:date="2020-08-31T13:32:00Z">
            <w:rPr>
              <w:rFonts w:ascii="Times New Roman" w:eastAsia="Times New Roman" w:hAnsi="Times New Roman" w:cs="Times New Roman"/>
              <w:sz w:val="24"/>
              <w:szCs w:val="24"/>
              <w:lang w:val="it-IT"/>
            </w:rPr>
          </w:rPrChange>
        </w:rPr>
        <w:t xml:space="preserve">, A., &amp; Mesquita, M. D. S. (2016). </w:t>
      </w:r>
      <w:r>
        <w:rPr>
          <w:rFonts w:ascii="Times New Roman" w:eastAsia="Times New Roman" w:hAnsi="Times New Roman" w:cs="Times New Roman"/>
          <w:sz w:val="24"/>
          <w:szCs w:val="24"/>
        </w:rPr>
        <w:t>Modelled and observed sea surface temperature trends for the Caribbean and Antilles. International Journal of Climatology, 36(4), 1873-1886.</w:t>
      </w:r>
    </w:p>
    <w:p w14:paraId="797A0669" w14:textId="77777777" w:rsidR="00F21C37" w:rsidRDefault="00875D4A">
      <w:pPr>
        <w:widowControl w:val="0"/>
        <w:spacing w:line="360" w:lineRule="auto"/>
        <w:ind w:left="480" w:hanging="480"/>
        <w:rPr>
          <w:rFonts w:ascii="Times New Roman" w:eastAsia="Times New Roman" w:hAnsi="Times New Roman" w:cs="Times New Roman"/>
          <w:sz w:val="24"/>
          <w:szCs w:val="24"/>
        </w:rPr>
      </w:pPr>
      <w:r w:rsidRPr="0014064E">
        <w:rPr>
          <w:rFonts w:ascii="Times New Roman" w:eastAsia="Times New Roman" w:hAnsi="Times New Roman" w:cs="Times New Roman"/>
          <w:sz w:val="24"/>
          <w:szCs w:val="24"/>
          <w:rPrChange w:id="29" w:author="Robert Brecha" w:date="2020-08-31T13:32:00Z">
            <w:rPr>
              <w:rFonts w:ascii="Times New Roman" w:eastAsia="Times New Roman" w:hAnsi="Times New Roman" w:cs="Times New Roman"/>
              <w:sz w:val="24"/>
              <w:szCs w:val="24"/>
              <w:lang w:val="it-IT"/>
            </w:rPr>
          </w:rPrChange>
        </w:rPr>
        <w:t xml:space="preserve">Arena, U., </w:t>
      </w:r>
      <w:proofErr w:type="spellStart"/>
      <w:r w:rsidRPr="0014064E">
        <w:rPr>
          <w:rFonts w:ascii="Times New Roman" w:eastAsia="Times New Roman" w:hAnsi="Times New Roman" w:cs="Times New Roman"/>
          <w:sz w:val="24"/>
          <w:szCs w:val="24"/>
          <w:rPrChange w:id="30" w:author="Robert Brecha" w:date="2020-08-31T13:32:00Z">
            <w:rPr>
              <w:rFonts w:ascii="Times New Roman" w:eastAsia="Times New Roman" w:hAnsi="Times New Roman" w:cs="Times New Roman"/>
              <w:sz w:val="24"/>
              <w:szCs w:val="24"/>
              <w:lang w:val="it-IT"/>
            </w:rPr>
          </w:rPrChange>
        </w:rPr>
        <w:t>Ardolino</w:t>
      </w:r>
      <w:proofErr w:type="spellEnd"/>
      <w:r w:rsidRPr="0014064E">
        <w:rPr>
          <w:rFonts w:ascii="Times New Roman" w:eastAsia="Times New Roman" w:hAnsi="Times New Roman" w:cs="Times New Roman"/>
          <w:sz w:val="24"/>
          <w:szCs w:val="24"/>
          <w:rPrChange w:id="31" w:author="Robert Brecha" w:date="2020-08-31T13:32:00Z">
            <w:rPr>
              <w:rFonts w:ascii="Times New Roman" w:eastAsia="Times New Roman" w:hAnsi="Times New Roman" w:cs="Times New Roman"/>
              <w:sz w:val="24"/>
              <w:szCs w:val="24"/>
              <w:lang w:val="it-IT"/>
            </w:rPr>
          </w:rPrChange>
        </w:rPr>
        <w:t xml:space="preserve">, F., &amp; Di Gregorio, F. (2015). </w:t>
      </w:r>
      <w:r>
        <w:rPr>
          <w:rFonts w:ascii="Times New Roman" w:eastAsia="Times New Roman" w:hAnsi="Times New Roman" w:cs="Times New Roman"/>
          <w:sz w:val="24"/>
          <w:szCs w:val="24"/>
        </w:rPr>
        <w:t xml:space="preserve">A life cycle assessment of environmental performances of two combustion- and gasification-based waste-to-energy technologies. </w:t>
      </w:r>
      <w:r>
        <w:rPr>
          <w:rFonts w:ascii="Times New Roman" w:eastAsia="Times New Roman" w:hAnsi="Times New Roman" w:cs="Times New Roman"/>
          <w:i/>
          <w:sz w:val="24"/>
          <w:szCs w:val="24"/>
        </w:rPr>
        <w:t>Waste Management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41</w:t>
      </w:r>
      <w:r>
        <w:rPr>
          <w:rFonts w:ascii="Times New Roman" w:eastAsia="Times New Roman" w:hAnsi="Times New Roman" w:cs="Times New Roman"/>
          <w:sz w:val="24"/>
          <w:szCs w:val="24"/>
        </w:rPr>
        <w:t>, 60–74. https://doi.org/10.1016/j.wasman.2015.03.041</w:t>
      </w:r>
    </w:p>
    <w:p w14:paraId="5954D5F7" w14:textId="77777777" w:rsidR="00F21C37" w:rsidRDefault="00875D4A">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Arrow, K. J. (1962). The Economic Implications of Learning by Doing. </w:t>
      </w:r>
      <w:r>
        <w:rPr>
          <w:rFonts w:ascii="Times New Roman" w:eastAsia="Times New Roman" w:hAnsi="Times New Roman" w:cs="Times New Roman"/>
          <w:i/>
          <w:sz w:val="24"/>
          <w:szCs w:val="24"/>
        </w:rPr>
        <w:t>The Review of Economic Studies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29</w:t>
      </w:r>
      <w:r>
        <w:rPr>
          <w:rFonts w:ascii="Times New Roman" w:eastAsia="Times New Roman" w:hAnsi="Times New Roman" w:cs="Times New Roman"/>
          <w:sz w:val="24"/>
          <w:szCs w:val="24"/>
        </w:rPr>
        <w:t>(3), 155. https://doi.org/10.2307/2295952</w:t>
      </w:r>
    </w:p>
    <w:p w14:paraId="25D66718" w14:textId="53D1F59B" w:rsidR="00E1323D" w:rsidRPr="00E1323D" w:rsidRDefault="00E1323D">
      <w:pPr>
        <w:widowControl w:val="0"/>
        <w:spacing w:line="360" w:lineRule="auto"/>
        <w:ind w:left="480" w:hanging="480"/>
        <w:rPr>
          <w:ins w:id="32" w:author="Robert Brecha" w:date="2020-08-31T14:30:00Z"/>
          <w:rFonts w:ascii="Times New Roman" w:hAnsi="Times New Roman" w:cs="Times New Roman"/>
          <w:sz w:val="24"/>
          <w:szCs w:val="24"/>
          <w:rPrChange w:id="33" w:author="Robert Brecha" w:date="2020-08-31T14:32:00Z">
            <w:rPr>
              <w:ins w:id="34" w:author="Robert Brecha" w:date="2020-08-31T14:30:00Z"/>
              <w:rFonts w:ascii="Times New Roman" w:eastAsia="Times New Roman" w:hAnsi="Times New Roman" w:cs="Times New Roman"/>
              <w:sz w:val="24"/>
              <w:szCs w:val="24"/>
            </w:rPr>
          </w:rPrChange>
        </w:rPr>
      </w:pPr>
      <w:ins w:id="35" w:author="Robert Brecha" w:date="2020-08-31T14:30:00Z">
        <w:r>
          <w:rPr>
            <w:rFonts w:ascii="Times New Roman" w:eastAsia="Times New Roman" w:hAnsi="Times New Roman" w:cs="Times New Roman"/>
            <w:sz w:val="24"/>
            <w:szCs w:val="24"/>
          </w:rPr>
          <w:t>Bang, N.B., Miles, L.S., &amp; Gordo</w:t>
        </w:r>
      </w:ins>
      <w:ins w:id="36" w:author="Robert Brecha" w:date="2020-08-31T14:31:00Z">
        <w:r>
          <w:rPr>
            <w:rFonts w:ascii="Times New Roman" w:eastAsia="Times New Roman" w:hAnsi="Times New Roman" w:cs="Times New Roman"/>
            <w:sz w:val="24"/>
            <w:szCs w:val="24"/>
          </w:rPr>
          <w:t xml:space="preserve">n, R.D. (2019).  </w:t>
        </w:r>
        <w:r w:rsidRPr="00E1323D">
          <w:rPr>
            <w:rFonts w:ascii="Times New Roman" w:hAnsi="Times New Roman" w:cs="Times New Roman"/>
            <w:sz w:val="24"/>
            <w:szCs w:val="24"/>
            <w:rPrChange w:id="37" w:author="Robert Brecha" w:date="2020-08-31T14:31:00Z">
              <w:rPr>
                <w:rFonts w:ascii="Cambria-Bold" w:hAnsi="Cambria-Bold"/>
                <w:b/>
                <w:bCs/>
                <w:color w:val="000000"/>
                <w:sz w:val="44"/>
                <w:szCs w:val="44"/>
              </w:rPr>
            </w:rPrChange>
          </w:rPr>
          <w:t>Hurricane Occurrence and Seasonal Activity:</w:t>
        </w:r>
        <w:r>
          <w:rPr>
            <w:rFonts w:ascii="Times New Roman" w:hAnsi="Times New Roman" w:cs="Times New Roman"/>
            <w:sz w:val="24"/>
            <w:szCs w:val="24"/>
          </w:rPr>
          <w:t xml:space="preserve"> </w:t>
        </w:r>
        <w:r w:rsidRPr="00E1323D">
          <w:rPr>
            <w:rFonts w:ascii="Times New Roman" w:hAnsi="Times New Roman" w:cs="Times New Roman"/>
            <w:sz w:val="24"/>
            <w:szCs w:val="24"/>
            <w:rPrChange w:id="38" w:author="Robert Brecha" w:date="2020-08-31T14:31:00Z">
              <w:rPr>
                <w:rFonts w:ascii="Cambria-Bold" w:hAnsi="Cambria-Bold"/>
                <w:b/>
                <w:bCs/>
                <w:color w:val="000000"/>
                <w:sz w:val="44"/>
                <w:szCs w:val="44"/>
              </w:rPr>
            </w:rPrChange>
          </w:rPr>
          <w:t>An Analysis of the 2017 Atlantic Hurricane</w:t>
        </w:r>
        <w:r>
          <w:rPr>
            <w:rFonts w:ascii="Times New Roman" w:hAnsi="Times New Roman" w:cs="Times New Roman"/>
            <w:sz w:val="24"/>
            <w:szCs w:val="24"/>
          </w:rPr>
          <w:t xml:space="preserve"> </w:t>
        </w:r>
        <w:r w:rsidRPr="00E1323D">
          <w:rPr>
            <w:rFonts w:ascii="Times New Roman" w:hAnsi="Times New Roman" w:cs="Times New Roman"/>
            <w:sz w:val="24"/>
            <w:szCs w:val="24"/>
            <w:rPrChange w:id="39" w:author="Robert Brecha" w:date="2020-08-31T14:31:00Z">
              <w:rPr>
                <w:rFonts w:ascii="Cambria-Bold" w:hAnsi="Cambria-Bold"/>
                <w:b/>
                <w:bCs/>
                <w:color w:val="000000"/>
                <w:sz w:val="44"/>
                <w:szCs w:val="44"/>
              </w:rPr>
            </w:rPrChange>
          </w:rPr>
          <w:t>Season</w:t>
        </w:r>
        <w:r>
          <w:rPr>
            <w:rFonts w:ascii="Times New Roman" w:hAnsi="Times New Roman" w:cs="Times New Roman"/>
            <w:sz w:val="24"/>
            <w:szCs w:val="24"/>
          </w:rPr>
          <w:t xml:space="preserve">. </w:t>
        </w:r>
        <w:r w:rsidRPr="00E1323D">
          <w:rPr>
            <w:rFonts w:ascii="Times New Roman" w:hAnsi="Times New Roman" w:cs="Times New Roman"/>
            <w:i/>
            <w:iCs/>
            <w:color w:val="000000"/>
            <w:sz w:val="24"/>
            <w:szCs w:val="24"/>
            <w:rPrChange w:id="40" w:author="Robert Brecha" w:date="2020-08-31T14:32:00Z">
              <w:rPr>
                <w:rFonts w:ascii="Calibri-Bold" w:hAnsi="Calibri-Bold"/>
                <w:b/>
                <w:bCs/>
                <w:color w:val="000000"/>
                <w:sz w:val="18"/>
                <w:szCs w:val="18"/>
              </w:rPr>
            </w:rPrChange>
          </w:rPr>
          <w:t>American Journal of Climate Change</w:t>
        </w:r>
        <w:r w:rsidRPr="00E1323D">
          <w:rPr>
            <w:rFonts w:ascii="Times New Roman" w:hAnsi="Times New Roman" w:cs="Times New Roman"/>
            <w:color w:val="000000"/>
            <w:sz w:val="24"/>
            <w:szCs w:val="24"/>
            <w:rPrChange w:id="41" w:author="Robert Brecha" w:date="2020-08-31T14:31:00Z">
              <w:rPr>
                <w:rFonts w:ascii="Calibri-Bold" w:hAnsi="Calibri-Bold"/>
                <w:b/>
                <w:bCs/>
                <w:color w:val="000000"/>
                <w:sz w:val="18"/>
                <w:szCs w:val="18"/>
              </w:rPr>
            </w:rPrChange>
          </w:rPr>
          <w:t xml:space="preserve">, </w:t>
        </w:r>
        <w:r w:rsidRPr="00E1323D">
          <w:rPr>
            <w:rFonts w:ascii="Times New Roman" w:hAnsi="Times New Roman" w:cs="Times New Roman"/>
            <w:i/>
            <w:iCs/>
            <w:color w:val="000000"/>
            <w:sz w:val="24"/>
            <w:szCs w:val="24"/>
            <w:rPrChange w:id="42" w:author="Robert Brecha" w:date="2020-08-31T14:32:00Z">
              <w:rPr>
                <w:rFonts w:ascii="Calibri-Bold" w:hAnsi="Calibri-Bold"/>
                <w:b/>
                <w:bCs/>
                <w:color w:val="000000"/>
                <w:sz w:val="18"/>
                <w:szCs w:val="18"/>
              </w:rPr>
            </w:rPrChange>
          </w:rPr>
          <w:t>8</w:t>
        </w:r>
        <w:r w:rsidRPr="00E1323D">
          <w:rPr>
            <w:rFonts w:ascii="Times New Roman" w:hAnsi="Times New Roman" w:cs="Times New Roman"/>
            <w:color w:val="000000"/>
            <w:sz w:val="24"/>
            <w:szCs w:val="24"/>
            <w:rPrChange w:id="43" w:author="Robert Brecha" w:date="2020-08-31T14:31:00Z">
              <w:rPr>
                <w:rFonts w:ascii="Calibri-Bold" w:hAnsi="Calibri-Bold"/>
                <w:b/>
                <w:bCs/>
                <w:color w:val="000000"/>
                <w:sz w:val="18"/>
                <w:szCs w:val="18"/>
              </w:rPr>
            </w:rPrChange>
          </w:rPr>
          <w:t>, 454-481</w:t>
        </w:r>
      </w:ins>
      <w:ins w:id="44" w:author="Robert Brecha" w:date="2020-08-31T14:32:00Z">
        <w:r w:rsidRPr="00E1323D">
          <w:rPr>
            <w:rFonts w:ascii="Times New Roman" w:hAnsi="Times New Roman" w:cs="Times New Roman"/>
            <w:color w:val="000000"/>
            <w:sz w:val="24"/>
            <w:szCs w:val="24"/>
          </w:rPr>
          <w:t xml:space="preserve">.  </w:t>
        </w:r>
        <w:r w:rsidRPr="00E1323D">
          <w:rPr>
            <w:rFonts w:ascii="Times New Roman" w:hAnsi="Times New Roman" w:cs="Times New Roman"/>
            <w:color w:val="943634"/>
            <w:sz w:val="24"/>
            <w:szCs w:val="24"/>
            <w:rPrChange w:id="45" w:author="Robert Brecha" w:date="2020-08-31T14:32:00Z">
              <w:rPr>
                <w:color w:val="943634"/>
                <w:sz w:val="18"/>
                <w:szCs w:val="18"/>
              </w:rPr>
            </w:rPrChange>
          </w:rPr>
          <w:t>DOI: 10.4236/ajcc.2019.84025</w:t>
        </w:r>
      </w:ins>
    </w:p>
    <w:p w14:paraId="26A14D42" w14:textId="7B69D327" w:rsidR="00F21C37" w:rsidRDefault="00875D4A">
      <w:pPr>
        <w:widowControl w:val="0"/>
        <w:spacing w:line="360" w:lineRule="auto"/>
        <w:ind w:left="480" w:hanging="480"/>
        <w:rPr>
          <w:rFonts w:ascii="Times New Roman" w:eastAsia="Times New Roman" w:hAnsi="Times New Roman" w:cs="Times New Roman"/>
          <w:sz w:val="24"/>
          <w:szCs w:val="24"/>
        </w:rPr>
      </w:pPr>
      <w:r w:rsidRPr="00E1323D">
        <w:rPr>
          <w:rFonts w:ascii="Times New Roman" w:eastAsia="Times New Roman" w:hAnsi="Times New Roman" w:cs="Times New Roman"/>
          <w:sz w:val="24"/>
          <w:szCs w:val="24"/>
          <w:lang w:val="it-IT"/>
          <w:rPrChange w:id="46" w:author="Robert Brecha" w:date="2020-08-31T14:30:00Z">
            <w:rPr>
              <w:rFonts w:ascii="Times New Roman" w:eastAsia="Times New Roman" w:hAnsi="Times New Roman" w:cs="Times New Roman"/>
              <w:sz w:val="24"/>
              <w:szCs w:val="24"/>
            </w:rPr>
          </w:rPrChange>
        </w:rPr>
        <w:t xml:space="preserve">Bernardoni, C., Binotti, M., &amp; Giostri, A. (2019). </w:t>
      </w:r>
      <w:r>
        <w:rPr>
          <w:rFonts w:ascii="Times New Roman" w:eastAsia="Times New Roman" w:hAnsi="Times New Roman" w:cs="Times New Roman"/>
          <w:sz w:val="24"/>
          <w:szCs w:val="24"/>
        </w:rPr>
        <w:t xml:space="preserve">Techno-economic analysis of closed OTEC cycles for power generation. </w:t>
      </w:r>
      <w:r>
        <w:rPr>
          <w:rFonts w:ascii="Times New Roman" w:eastAsia="Times New Roman" w:hAnsi="Times New Roman" w:cs="Times New Roman"/>
          <w:i/>
          <w:sz w:val="24"/>
          <w:szCs w:val="24"/>
        </w:rPr>
        <w:t>Renewable Energy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132</w:t>
      </w:r>
      <w:r>
        <w:rPr>
          <w:rFonts w:ascii="Times New Roman" w:eastAsia="Times New Roman" w:hAnsi="Times New Roman" w:cs="Times New Roman"/>
          <w:sz w:val="24"/>
          <w:szCs w:val="24"/>
        </w:rPr>
        <w:t>, 1018–1033. https://doi.org/10.1016/j.renene.2018.08.007</w:t>
      </w:r>
    </w:p>
    <w:p w14:paraId="151D9F5E" w14:textId="77777777" w:rsidR="00F21C37" w:rsidRDefault="00875D4A">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CAF - Latin America Development Bank. (2015). </w:t>
      </w:r>
      <w:r>
        <w:rPr>
          <w:rFonts w:ascii="Times New Roman" w:eastAsia="Times New Roman" w:hAnsi="Times New Roman" w:cs="Times New Roman"/>
          <w:i/>
          <w:sz w:val="24"/>
          <w:szCs w:val="24"/>
        </w:rPr>
        <w:t>A Pre-Feasibility Study for Deep Seawater Air Conditioning Systems in the Caribbean</w:t>
      </w:r>
      <w:r>
        <w:rPr>
          <w:rFonts w:ascii="Times New Roman" w:eastAsia="Times New Roman" w:hAnsi="Times New Roman" w:cs="Times New Roman"/>
          <w:sz w:val="24"/>
          <w:szCs w:val="24"/>
        </w:rPr>
        <w:t>. (October), 76. Retrieved from http://scioteca.caf.com/bitstream/handle/123456789/806/Caribbean_SWAC_Final_Report_01-10.pdf?sequence=5&amp;isAllowed=y</w:t>
      </w:r>
    </w:p>
    <w:p w14:paraId="2C778A14" w14:textId="77777777" w:rsidR="00F21C37" w:rsidRDefault="00875D4A">
      <w:pPr>
        <w:widowControl w:val="0"/>
        <w:spacing w:line="360" w:lineRule="auto"/>
        <w:ind w:left="480" w:hanging="480"/>
        <w:rPr>
          <w:rFonts w:ascii="Times New Roman" w:eastAsia="Times New Roman" w:hAnsi="Times New Roman" w:cs="Times New Roman"/>
          <w:sz w:val="24"/>
          <w:szCs w:val="24"/>
        </w:rPr>
      </w:pPr>
      <w:r w:rsidRPr="00DD4A4A">
        <w:rPr>
          <w:rFonts w:ascii="Times New Roman" w:eastAsia="Times New Roman" w:hAnsi="Times New Roman" w:cs="Times New Roman"/>
          <w:sz w:val="24"/>
          <w:szCs w:val="24"/>
          <w:lang w:val="de-DE"/>
        </w:rPr>
        <w:t xml:space="preserve">Chen, A. A., Stephens, A. J., </w:t>
      </w:r>
      <w:proofErr w:type="spellStart"/>
      <w:r w:rsidRPr="00DD4A4A">
        <w:rPr>
          <w:rFonts w:ascii="Times New Roman" w:eastAsia="Times New Roman" w:hAnsi="Times New Roman" w:cs="Times New Roman"/>
          <w:sz w:val="24"/>
          <w:szCs w:val="24"/>
          <w:lang w:val="de-DE"/>
        </w:rPr>
        <w:t>Koon</w:t>
      </w:r>
      <w:proofErr w:type="spellEnd"/>
      <w:r w:rsidRPr="00DD4A4A">
        <w:rPr>
          <w:rFonts w:ascii="Times New Roman" w:eastAsia="Times New Roman" w:hAnsi="Times New Roman" w:cs="Times New Roman"/>
          <w:sz w:val="24"/>
          <w:szCs w:val="24"/>
          <w:lang w:val="de-DE"/>
        </w:rPr>
        <w:t xml:space="preserve">, R. K., Ashtine, M., &amp; </w:t>
      </w:r>
      <w:proofErr w:type="spellStart"/>
      <w:r w:rsidRPr="00DD4A4A">
        <w:rPr>
          <w:rFonts w:ascii="Times New Roman" w:eastAsia="Times New Roman" w:hAnsi="Times New Roman" w:cs="Times New Roman"/>
          <w:sz w:val="24"/>
          <w:szCs w:val="24"/>
          <w:lang w:val="de-DE"/>
        </w:rPr>
        <w:t>Koon</w:t>
      </w:r>
      <w:proofErr w:type="spellEnd"/>
      <w:r w:rsidRPr="00DD4A4A">
        <w:rPr>
          <w:rFonts w:ascii="Times New Roman" w:eastAsia="Times New Roman" w:hAnsi="Times New Roman" w:cs="Times New Roman"/>
          <w:sz w:val="24"/>
          <w:szCs w:val="24"/>
          <w:lang w:val="de-DE"/>
        </w:rPr>
        <w:t xml:space="preserve">, K. M. (2020). </w:t>
      </w:r>
      <w:r>
        <w:rPr>
          <w:rFonts w:ascii="Times New Roman" w:eastAsia="Times New Roman" w:hAnsi="Times New Roman" w:cs="Times New Roman"/>
          <w:sz w:val="24"/>
          <w:szCs w:val="24"/>
        </w:rPr>
        <w:t xml:space="preserve">Pathways to climate change mitigation and stable energy by 100 % renewable for a small island : Jamaica as an example. </w:t>
      </w:r>
      <w:r>
        <w:rPr>
          <w:rFonts w:ascii="Times New Roman" w:eastAsia="Times New Roman" w:hAnsi="Times New Roman" w:cs="Times New Roman"/>
          <w:i/>
          <w:sz w:val="24"/>
          <w:szCs w:val="24"/>
        </w:rPr>
        <w:t>Renewable and Sustainable Energy Reviews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121</w:t>
      </w:r>
      <w:r>
        <w:rPr>
          <w:rFonts w:ascii="Times New Roman" w:eastAsia="Times New Roman" w:hAnsi="Times New Roman" w:cs="Times New Roman"/>
          <w:sz w:val="24"/>
          <w:szCs w:val="24"/>
        </w:rPr>
        <w:t>(March 2019), 109671. https://doi.org/10.1016/j.rser.2019.109671</w:t>
      </w:r>
    </w:p>
    <w:p w14:paraId="00F8EC33" w14:textId="77777777" w:rsidR="00F21C37" w:rsidRPr="00DD4A4A" w:rsidRDefault="00875D4A">
      <w:pPr>
        <w:widowControl w:val="0"/>
        <w:spacing w:line="360" w:lineRule="auto"/>
        <w:ind w:left="480" w:hanging="480"/>
        <w:rPr>
          <w:rFonts w:ascii="Times New Roman" w:eastAsia="Times New Roman" w:hAnsi="Times New Roman" w:cs="Times New Roman"/>
          <w:sz w:val="24"/>
          <w:szCs w:val="24"/>
          <w:lang w:val="it-IT"/>
        </w:rPr>
      </w:pPr>
      <w:proofErr w:type="spellStart"/>
      <w:r w:rsidRPr="00DD4A4A">
        <w:rPr>
          <w:rFonts w:ascii="Times New Roman" w:eastAsia="Times New Roman" w:hAnsi="Times New Roman" w:cs="Times New Roman"/>
          <w:sz w:val="24"/>
          <w:szCs w:val="24"/>
          <w:lang w:val="de-DE"/>
        </w:rPr>
        <w:t>Creutzig</w:t>
      </w:r>
      <w:proofErr w:type="spellEnd"/>
      <w:r w:rsidRPr="00DD4A4A">
        <w:rPr>
          <w:rFonts w:ascii="Times New Roman" w:eastAsia="Times New Roman" w:hAnsi="Times New Roman" w:cs="Times New Roman"/>
          <w:sz w:val="24"/>
          <w:szCs w:val="24"/>
          <w:lang w:val="de-DE"/>
        </w:rPr>
        <w:t xml:space="preserve">, F., </w:t>
      </w:r>
      <w:proofErr w:type="spellStart"/>
      <w:r w:rsidRPr="00DD4A4A">
        <w:rPr>
          <w:rFonts w:ascii="Times New Roman" w:eastAsia="Times New Roman" w:hAnsi="Times New Roman" w:cs="Times New Roman"/>
          <w:sz w:val="24"/>
          <w:szCs w:val="24"/>
          <w:lang w:val="de-DE"/>
        </w:rPr>
        <w:t>Agoston</w:t>
      </w:r>
      <w:proofErr w:type="spellEnd"/>
      <w:r w:rsidRPr="00DD4A4A">
        <w:rPr>
          <w:rFonts w:ascii="Times New Roman" w:eastAsia="Times New Roman" w:hAnsi="Times New Roman" w:cs="Times New Roman"/>
          <w:sz w:val="24"/>
          <w:szCs w:val="24"/>
          <w:lang w:val="de-DE"/>
        </w:rPr>
        <w:t xml:space="preserve">, P., Goldschmidt, J. C., </w:t>
      </w:r>
      <w:proofErr w:type="spellStart"/>
      <w:r w:rsidRPr="00DD4A4A">
        <w:rPr>
          <w:rFonts w:ascii="Times New Roman" w:eastAsia="Times New Roman" w:hAnsi="Times New Roman" w:cs="Times New Roman"/>
          <w:sz w:val="24"/>
          <w:szCs w:val="24"/>
          <w:lang w:val="de-DE"/>
        </w:rPr>
        <w:t>Luderer</w:t>
      </w:r>
      <w:proofErr w:type="spellEnd"/>
      <w:r w:rsidRPr="00DD4A4A">
        <w:rPr>
          <w:rFonts w:ascii="Times New Roman" w:eastAsia="Times New Roman" w:hAnsi="Times New Roman" w:cs="Times New Roman"/>
          <w:sz w:val="24"/>
          <w:szCs w:val="24"/>
          <w:lang w:val="de-DE"/>
        </w:rPr>
        <w:t xml:space="preserve">, G., </w:t>
      </w:r>
      <w:proofErr w:type="spellStart"/>
      <w:r w:rsidRPr="00DD4A4A">
        <w:rPr>
          <w:rFonts w:ascii="Times New Roman" w:eastAsia="Times New Roman" w:hAnsi="Times New Roman" w:cs="Times New Roman"/>
          <w:sz w:val="24"/>
          <w:szCs w:val="24"/>
          <w:lang w:val="de-DE"/>
        </w:rPr>
        <w:t>Nemet</w:t>
      </w:r>
      <w:proofErr w:type="spellEnd"/>
      <w:r w:rsidRPr="00DD4A4A">
        <w:rPr>
          <w:rFonts w:ascii="Times New Roman" w:eastAsia="Times New Roman" w:hAnsi="Times New Roman" w:cs="Times New Roman"/>
          <w:sz w:val="24"/>
          <w:szCs w:val="24"/>
          <w:lang w:val="de-DE"/>
        </w:rPr>
        <w:t xml:space="preserve">, G., &amp; </w:t>
      </w:r>
      <w:proofErr w:type="spellStart"/>
      <w:r w:rsidRPr="00DD4A4A">
        <w:rPr>
          <w:rFonts w:ascii="Times New Roman" w:eastAsia="Times New Roman" w:hAnsi="Times New Roman" w:cs="Times New Roman"/>
          <w:sz w:val="24"/>
          <w:szCs w:val="24"/>
          <w:lang w:val="de-DE"/>
        </w:rPr>
        <w:t>Pietzcker</w:t>
      </w:r>
      <w:proofErr w:type="spellEnd"/>
      <w:r w:rsidRPr="00DD4A4A">
        <w:rPr>
          <w:rFonts w:ascii="Times New Roman" w:eastAsia="Times New Roman" w:hAnsi="Times New Roman" w:cs="Times New Roman"/>
          <w:sz w:val="24"/>
          <w:szCs w:val="24"/>
          <w:lang w:val="de-DE"/>
        </w:rPr>
        <w:t xml:space="preserve">, R. C. (2017). </w:t>
      </w:r>
      <w:r>
        <w:rPr>
          <w:rFonts w:ascii="Times New Roman" w:eastAsia="Times New Roman" w:hAnsi="Times New Roman" w:cs="Times New Roman"/>
          <w:sz w:val="24"/>
          <w:szCs w:val="24"/>
        </w:rPr>
        <w:t xml:space="preserve">The underestimated potential of solar energy to mitigate climate change. </w:t>
      </w:r>
      <w:r w:rsidRPr="00DD4A4A">
        <w:rPr>
          <w:rFonts w:ascii="Times New Roman" w:eastAsia="Times New Roman" w:hAnsi="Times New Roman" w:cs="Times New Roman"/>
          <w:i/>
          <w:sz w:val="24"/>
          <w:szCs w:val="24"/>
          <w:lang w:val="it-IT"/>
        </w:rPr>
        <w:t>Nature Energy</w:t>
      </w:r>
      <w:r w:rsidRPr="00DD4A4A">
        <w:rPr>
          <w:rFonts w:ascii="Times New Roman" w:eastAsia="Times New Roman" w:hAnsi="Times New Roman" w:cs="Times New Roman"/>
          <w:sz w:val="24"/>
          <w:szCs w:val="24"/>
          <w:lang w:val="it-IT"/>
        </w:rPr>
        <w:t xml:space="preserve">, </w:t>
      </w:r>
      <w:r w:rsidRPr="00DD4A4A">
        <w:rPr>
          <w:rFonts w:ascii="Times New Roman" w:eastAsia="Times New Roman" w:hAnsi="Times New Roman" w:cs="Times New Roman"/>
          <w:i/>
          <w:sz w:val="24"/>
          <w:szCs w:val="24"/>
          <w:lang w:val="it-IT"/>
        </w:rPr>
        <w:t>2</w:t>
      </w:r>
      <w:r w:rsidRPr="00DD4A4A">
        <w:rPr>
          <w:rFonts w:ascii="Times New Roman" w:eastAsia="Times New Roman" w:hAnsi="Times New Roman" w:cs="Times New Roman"/>
          <w:sz w:val="24"/>
          <w:szCs w:val="24"/>
          <w:lang w:val="it-IT"/>
        </w:rPr>
        <w:t>. https://doi.org/doi:10.1038/nenergy.2017.140</w:t>
      </w:r>
    </w:p>
    <w:p w14:paraId="688A0637" w14:textId="7BD4EFBE" w:rsidR="00F21C37" w:rsidRDefault="00875D4A">
      <w:pPr>
        <w:widowControl w:val="0"/>
        <w:spacing w:line="360" w:lineRule="auto"/>
        <w:ind w:left="480" w:hanging="480"/>
        <w:rPr>
          <w:rFonts w:ascii="Times New Roman" w:eastAsia="Times New Roman" w:hAnsi="Times New Roman" w:cs="Times New Roman"/>
          <w:sz w:val="24"/>
          <w:szCs w:val="24"/>
        </w:rPr>
      </w:pPr>
      <w:proofErr w:type="spellStart"/>
      <w:r w:rsidRPr="00DD4A4A">
        <w:rPr>
          <w:rFonts w:ascii="Times New Roman" w:eastAsia="Times New Roman" w:hAnsi="Times New Roman" w:cs="Times New Roman"/>
          <w:sz w:val="24"/>
          <w:szCs w:val="24"/>
          <w:lang w:val="it-IT"/>
        </w:rPr>
        <w:t>Devis</w:t>
      </w:r>
      <w:proofErr w:type="spellEnd"/>
      <w:r w:rsidRPr="00DD4A4A">
        <w:rPr>
          <w:rFonts w:ascii="Times New Roman" w:eastAsia="Times New Roman" w:hAnsi="Times New Roman" w:cs="Times New Roman"/>
          <w:sz w:val="24"/>
          <w:szCs w:val="24"/>
          <w:lang w:val="it-IT"/>
        </w:rPr>
        <w:t>-Morales, A., Montoya-</w:t>
      </w:r>
      <w:proofErr w:type="spellStart"/>
      <w:r w:rsidRPr="00DD4A4A">
        <w:rPr>
          <w:rFonts w:ascii="Times New Roman" w:eastAsia="Times New Roman" w:hAnsi="Times New Roman" w:cs="Times New Roman"/>
          <w:sz w:val="24"/>
          <w:szCs w:val="24"/>
          <w:lang w:val="it-IT"/>
        </w:rPr>
        <w:t>Sánchez</w:t>
      </w:r>
      <w:proofErr w:type="spellEnd"/>
      <w:r w:rsidRPr="00DD4A4A">
        <w:rPr>
          <w:rFonts w:ascii="Times New Roman" w:eastAsia="Times New Roman" w:hAnsi="Times New Roman" w:cs="Times New Roman"/>
          <w:sz w:val="24"/>
          <w:szCs w:val="24"/>
          <w:lang w:val="it-IT"/>
        </w:rPr>
        <w:t xml:space="preserve">, R. A., </w:t>
      </w:r>
      <w:proofErr w:type="spellStart"/>
      <w:r w:rsidRPr="00DD4A4A">
        <w:rPr>
          <w:rFonts w:ascii="Times New Roman" w:eastAsia="Times New Roman" w:hAnsi="Times New Roman" w:cs="Times New Roman"/>
          <w:sz w:val="24"/>
          <w:szCs w:val="24"/>
          <w:lang w:val="it-IT"/>
        </w:rPr>
        <w:t>Osorio</w:t>
      </w:r>
      <w:proofErr w:type="spellEnd"/>
      <w:r w:rsidRPr="00DD4A4A">
        <w:rPr>
          <w:rFonts w:ascii="Times New Roman" w:eastAsia="Times New Roman" w:hAnsi="Times New Roman" w:cs="Times New Roman"/>
          <w:sz w:val="24"/>
          <w:szCs w:val="24"/>
          <w:lang w:val="it-IT"/>
        </w:rPr>
        <w:t>, A. F., &amp; Otero-</w:t>
      </w:r>
      <w:proofErr w:type="spellStart"/>
      <w:r w:rsidRPr="00DD4A4A">
        <w:rPr>
          <w:rFonts w:ascii="Times New Roman" w:eastAsia="Times New Roman" w:hAnsi="Times New Roman" w:cs="Times New Roman"/>
          <w:sz w:val="24"/>
          <w:szCs w:val="24"/>
          <w:lang w:val="it-IT"/>
        </w:rPr>
        <w:t>Díaz</w:t>
      </w:r>
      <w:proofErr w:type="spellEnd"/>
      <w:r w:rsidRPr="00DD4A4A">
        <w:rPr>
          <w:rFonts w:ascii="Times New Roman" w:eastAsia="Times New Roman" w:hAnsi="Times New Roman" w:cs="Times New Roman"/>
          <w:sz w:val="24"/>
          <w:szCs w:val="24"/>
          <w:lang w:val="it-IT"/>
        </w:rPr>
        <w:t xml:space="preserve">, L. J. (2014). </w:t>
      </w:r>
      <w:r>
        <w:rPr>
          <w:rFonts w:ascii="Times New Roman" w:eastAsia="Times New Roman" w:hAnsi="Times New Roman" w:cs="Times New Roman"/>
          <w:sz w:val="24"/>
          <w:szCs w:val="24"/>
        </w:rPr>
        <w:lastRenderedPageBreak/>
        <w:t xml:space="preserve">Ocean thermal energy resources in Colombia. </w:t>
      </w:r>
      <w:r>
        <w:rPr>
          <w:rFonts w:ascii="Times New Roman" w:eastAsia="Times New Roman" w:hAnsi="Times New Roman" w:cs="Times New Roman"/>
          <w:i/>
          <w:sz w:val="24"/>
          <w:szCs w:val="24"/>
        </w:rPr>
        <w:t>Renewable Energy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66</w:t>
      </w:r>
      <w:r>
        <w:rPr>
          <w:rFonts w:ascii="Times New Roman" w:eastAsia="Times New Roman" w:hAnsi="Times New Roman" w:cs="Times New Roman"/>
          <w:sz w:val="24"/>
          <w:szCs w:val="24"/>
        </w:rPr>
        <w:t xml:space="preserve">(2014), 759–769. </w:t>
      </w:r>
      <w:r w:rsidR="001A5AE6" w:rsidRPr="0052282E">
        <w:rPr>
          <w:rFonts w:ascii="Times New Roman" w:hAnsi="Times New Roman" w:cs="Times New Roman"/>
          <w:sz w:val="24"/>
          <w:szCs w:val="24"/>
        </w:rPr>
        <w:t>https://doi.org/10.1016/j.renene.2014.01.010</w:t>
      </w:r>
    </w:p>
    <w:p w14:paraId="64BC90E0" w14:textId="1313FB97" w:rsidR="001A5AE6" w:rsidRDefault="001A5AE6">
      <w:pPr>
        <w:widowControl w:val="0"/>
        <w:spacing w:line="360" w:lineRule="auto"/>
        <w:ind w:left="480" w:hanging="480"/>
        <w:rPr>
          <w:rFonts w:ascii="Times New Roman" w:eastAsia="Times New Roman" w:hAnsi="Times New Roman" w:cs="Times New Roman"/>
          <w:sz w:val="24"/>
          <w:szCs w:val="24"/>
        </w:rPr>
      </w:pPr>
      <w:r w:rsidRPr="001A5AE6">
        <w:rPr>
          <w:rFonts w:ascii="Times New Roman" w:eastAsia="Times New Roman" w:hAnsi="Times New Roman" w:cs="Times New Roman"/>
          <w:sz w:val="24"/>
          <w:szCs w:val="24"/>
        </w:rPr>
        <w:t>DiChristina, M</w:t>
      </w:r>
      <w:r>
        <w:rPr>
          <w:rFonts w:ascii="Times New Roman" w:eastAsia="Times New Roman" w:hAnsi="Times New Roman" w:cs="Times New Roman"/>
          <w:sz w:val="24"/>
          <w:szCs w:val="24"/>
        </w:rPr>
        <w:t>.</w:t>
      </w:r>
      <w:r w:rsidRPr="001A5AE6">
        <w:rPr>
          <w:rFonts w:ascii="Times New Roman" w:eastAsia="Times New Roman" w:hAnsi="Times New Roman" w:cs="Times New Roman"/>
          <w:sz w:val="24"/>
          <w:szCs w:val="24"/>
        </w:rPr>
        <w:t xml:space="preserve"> (May 1995). Sea Power. Popular Science: 70–73. </w:t>
      </w:r>
      <w:r>
        <w:rPr>
          <w:rFonts w:ascii="Times New Roman" w:eastAsia="Times New Roman" w:hAnsi="Times New Roman" w:cs="Times New Roman"/>
          <w:sz w:val="24"/>
          <w:szCs w:val="24"/>
        </w:rPr>
        <w:t>Accessed on August 31, 2020.</w:t>
      </w:r>
    </w:p>
    <w:p w14:paraId="121D53D6" w14:textId="77777777" w:rsidR="00F21C37" w:rsidRDefault="00875D4A">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Fujita, R., Markham, A. C., Diaz </w:t>
      </w:r>
      <w:proofErr w:type="spellStart"/>
      <w:r>
        <w:rPr>
          <w:rFonts w:ascii="Times New Roman" w:eastAsia="Times New Roman" w:hAnsi="Times New Roman" w:cs="Times New Roman"/>
          <w:sz w:val="24"/>
          <w:szCs w:val="24"/>
        </w:rPr>
        <w:t>Diaz</w:t>
      </w:r>
      <w:proofErr w:type="spellEnd"/>
      <w:r>
        <w:rPr>
          <w:rFonts w:ascii="Times New Roman" w:eastAsia="Times New Roman" w:hAnsi="Times New Roman" w:cs="Times New Roman"/>
          <w:sz w:val="24"/>
          <w:szCs w:val="24"/>
        </w:rPr>
        <w:t xml:space="preserve">, J. E., Rosa Martinez Garcia, J., Scarborough, C., Greenfield, P., … Aguilera, S. E. (2012). Revisiting ocean thermal energy conversion. </w:t>
      </w:r>
      <w:r>
        <w:rPr>
          <w:rFonts w:ascii="Times New Roman" w:eastAsia="Times New Roman" w:hAnsi="Times New Roman" w:cs="Times New Roman"/>
          <w:i/>
          <w:sz w:val="24"/>
          <w:szCs w:val="24"/>
        </w:rPr>
        <w:t>Marine Policy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36</w:t>
      </w:r>
      <w:r>
        <w:rPr>
          <w:rFonts w:ascii="Times New Roman" w:eastAsia="Times New Roman" w:hAnsi="Times New Roman" w:cs="Times New Roman"/>
          <w:sz w:val="24"/>
          <w:szCs w:val="24"/>
        </w:rPr>
        <w:t>(2), 463–465. https://doi.org/10.1016/j.marpol.2011.05.008</w:t>
      </w:r>
    </w:p>
    <w:p w14:paraId="0A25EE3F" w14:textId="77777777" w:rsidR="00F21C37" w:rsidRDefault="00875D4A">
      <w:pPr>
        <w:widowControl w:val="0"/>
        <w:spacing w:line="36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Grübler</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Nakićenović</w:t>
      </w:r>
      <w:proofErr w:type="spellEnd"/>
      <w:r>
        <w:rPr>
          <w:rFonts w:ascii="Times New Roman" w:eastAsia="Times New Roman" w:hAnsi="Times New Roman" w:cs="Times New Roman"/>
          <w:sz w:val="24"/>
          <w:szCs w:val="24"/>
        </w:rPr>
        <w:t xml:space="preserve">, N., &amp; Victor, D. G. (1999). Dynamics of energy technologies and global change. </w:t>
      </w:r>
      <w:r>
        <w:rPr>
          <w:rFonts w:ascii="Times New Roman" w:eastAsia="Times New Roman" w:hAnsi="Times New Roman" w:cs="Times New Roman"/>
          <w:i/>
          <w:sz w:val="24"/>
          <w:szCs w:val="24"/>
        </w:rPr>
        <w:t>Energy Policy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27</w:t>
      </w:r>
      <w:r>
        <w:rPr>
          <w:rFonts w:ascii="Times New Roman" w:eastAsia="Times New Roman" w:hAnsi="Times New Roman" w:cs="Times New Roman"/>
          <w:sz w:val="24"/>
          <w:szCs w:val="24"/>
        </w:rPr>
        <w:t>(5), 247–280. https://doi.org/10.1016/S0301-4215(98)00067-6</w:t>
      </w:r>
    </w:p>
    <w:p w14:paraId="6C318E85" w14:textId="77777777" w:rsidR="00F21C37" w:rsidRDefault="00875D4A">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Hunt, J. D., Byers, E., &amp; Sánchez, A. S. (2019). Technical potential and cost estimates for seawater air conditioning. </w:t>
      </w:r>
      <w:r>
        <w:rPr>
          <w:rFonts w:ascii="Times New Roman" w:eastAsia="Times New Roman" w:hAnsi="Times New Roman" w:cs="Times New Roman"/>
          <w:i/>
          <w:sz w:val="24"/>
          <w:szCs w:val="24"/>
        </w:rPr>
        <w:t>Energy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166</w:t>
      </w:r>
      <w:r>
        <w:rPr>
          <w:rFonts w:ascii="Times New Roman" w:eastAsia="Times New Roman" w:hAnsi="Times New Roman" w:cs="Times New Roman"/>
          <w:sz w:val="24"/>
          <w:szCs w:val="24"/>
        </w:rPr>
        <w:t>, 979–988. https://doi.org/10.1016/j.energy.2018.10.146</w:t>
      </w:r>
    </w:p>
    <w:p w14:paraId="443587E4" w14:textId="77777777" w:rsidR="00F21C37" w:rsidRDefault="00875D4A">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Ikegami, Y., </w:t>
      </w:r>
      <w:proofErr w:type="spellStart"/>
      <w:r>
        <w:rPr>
          <w:rFonts w:ascii="Times New Roman" w:eastAsia="Times New Roman" w:hAnsi="Times New Roman" w:cs="Times New Roman"/>
          <w:sz w:val="24"/>
          <w:szCs w:val="24"/>
        </w:rPr>
        <w:t>Yasunaga</w:t>
      </w:r>
      <w:proofErr w:type="spellEnd"/>
      <w:r>
        <w:rPr>
          <w:rFonts w:ascii="Times New Roman" w:eastAsia="Times New Roman" w:hAnsi="Times New Roman" w:cs="Times New Roman"/>
          <w:sz w:val="24"/>
          <w:szCs w:val="24"/>
        </w:rPr>
        <w:t xml:space="preserve">, T., &amp; </w:t>
      </w:r>
      <w:proofErr w:type="spellStart"/>
      <w:r>
        <w:rPr>
          <w:rFonts w:ascii="Times New Roman" w:eastAsia="Times New Roman" w:hAnsi="Times New Roman" w:cs="Times New Roman"/>
          <w:sz w:val="24"/>
          <w:szCs w:val="24"/>
        </w:rPr>
        <w:t>Morisaki</w:t>
      </w:r>
      <w:proofErr w:type="spellEnd"/>
      <w:r>
        <w:rPr>
          <w:rFonts w:ascii="Times New Roman" w:eastAsia="Times New Roman" w:hAnsi="Times New Roman" w:cs="Times New Roman"/>
          <w:sz w:val="24"/>
          <w:szCs w:val="24"/>
        </w:rPr>
        <w:t xml:space="preserve">, T. (2018). Ocean Thermal Energy Conversion using double-stage Rankine Cycle. </w:t>
      </w:r>
      <w:r>
        <w:rPr>
          <w:rFonts w:ascii="Times New Roman" w:eastAsia="Times New Roman" w:hAnsi="Times New Roman" w:cs="Times New Roman"/>
          <w:i/>
          <w:sz w:val="24"/>
          <w:szCs w:val="24"/>
        </w:rPr>
        <w:t>Journal of Marine Science and Engineering</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w:t>
      </w:r>
      <w:r>
        <w:rPr>
          <w:rFonts w:ascii="Times New Roman" w:eastAsia="Times New Roman" w:hAnsi="Times New Roman" w:cs="Times New Roman"/>
          <w:sz w:val="24"/>
          <w:szCs w:val="24"/>
        </w:rPr>
        <w:t>(1). https://doi.org/10.3390/jmse6010021</w:t>
      </w:r>
    </w:p>
    <w:p w14:paraId="54AB0E2B" w14:textId="77777777" w:rsidR="00F21C37" w:rsidRDefault="00875D4A">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Intergovernmental Panel on Climate Change (IPCC). (2018). Global Warming of 1.5°C. An IPCC Special Report on the impacts of global warming of 1.5°C above pre-industrial levels and related global greenhouse gas emission pathways (T. W. Masson-</w:t>
      </w:r>
      <w:proofErr w:type="spellStart"/>
      <w:r>
        <w:rPr>
          <w:rFonts w:ascii="Times New Roman" w:eastAsia="Times New Roman" w:hAnsi="Times New Roman" w:cs="Times New Roman"/>
          <w:sz w:val="24"/>
          <w:szCs w:val="24"/>
        </w:rPr>
        <w:t>Delmotte</w:t>
      </w:r>
      <w:proofErr w:type="spellEnd"/>
      <w:r>
        <w:rPr>
          <w:rFonts w:ascii="Times New Roman" w:eastAsia="Times New Roman" w:hAnsi="Times New Roman" w:cs="Times New Roman"/>
          <w:sz w:val="24"/>
          <w:szCs w:val="24"/>
        </w:rPr>
        <w:t xml:space="preserve">, V., P. </w:t>
      </w:r>
      <w:proofErr w:type="spellStart"/>
      <w:r>
        <w:rPr>
          <w:rFonts w:ascii="Times New Roman" w:eastAsia="Times New Roman" w:hAnsi="Times New Roman" w:cs="Times New Roman"/>
          <w:sz w:val="24"/>
          <w:szCs w:val="24"/>
        </w:rPr>
        <w:t>Zhai</w:t>
      </w:r>
      <w:proofErr w:type="spellEnd"/>
      <w:r>
        <w:rPr>
          <w:rFonts w:ascii="Times New Roman" w:eastAsia="Times New Roman" w:hAnsi="Times New Roman" w:cs="Times New Roman"/>
          <w:sz w:val="24"/>
          <w:szCs w:val="24"/>
        </w:rPr>
        <w:t xml:space="preserve">, H.-O. </w:t>
      </w:r>
      <w:proofErr w:type="spellStart"/>
      <w:r>
        <w:rPr>
          <w:rFonts w:ascii="Times New Roman" w:eastAsia="Times New Roman" w:hAnsi="Times New Roman" w:cs="Times New Roman"/>
          <w:sz w:val="24"/>
          <w:szCs w:val="24"/>
        </w:rPr>
        <w:t>Pörtner</w:t>
      </w:r>
      <w:proofErr w:type="spellEnd"/>
      <w:r>
        <w:rPr>
          <w:rFonts w:ascii="Times New Roman" w:eastAsia="Times New Roman" w:hAnsi="Times New Roman" w:cs="Times New Roman"/>
          <w:sz w:val="24"/>
          <w:szCs w:val="24"/>
        </w:rPr>
        <w:t xml:space="preserve">, D. Roberts, J. </w:t>
      </w:r>
      <w:proofErr w:type="spellStart"/>
      <w:r>
        <w:rPr>
          <w:rFonts w:ascii="Times New Roman" w:eastAsia="Times New Roman" w:hAnsi="Times New Roman" w:cs="Times New Roman"/>
          <w:sz w:val="24"/>
          <w:szCs w:val="24"/>
        </w:rPr>
        <w:t>Skea</w:t>
      </w:r>
      <w:proofErr w:type="spellEnd"/>
      <w:r>
        <w:rPr>
          <w:rFonts w:ascii="Times New Roman" w:eastAsia="Times New Roman" w:hAnsi="Times New Roman" w:cs="Times New Roman"/>
          <w:sz w:val="24"/>
          <w:szCs w:val="24"/>
        </w:rPr>
        <w:t xml:space="preserve">, P.R. Shukla, A. Pirani, W. </w:t>
      </w:r>
      <w:proofErr w:type="spellStart"/>
      <w:r>
        <w:rPr>
          <w:rFonts w:ascii="Times New Roman" w:eastAsia="Times New Roman" w:hAnsi="Times New Roman" w:cs="Times New Roman"/>
          <w:sz w:val="24"/>
          <w:szCs w:val="24"/>
        </w:rPr>
        <w:t>Moufouma-Okia</w:t>
      </w:r>
      <w:proofErr w:type="spellEnd"/>
      <w:r>
        <w:rPr>
          <w:rFonts w:ascii="Times New Roman" w:eastAsia="Times New Roman" w:hAnsi="Times New Roman" w:cs="Times New Roman"/>
          <w:sz w:val="24"/>
          <w:szCs w:val="24"/>
        </w:rPr>
        <w:t xml:space="preserve">, C. </w:t>
      </w:r>
      <w:proofErr w:type="spellStart"/>
      <w:r>
        <w:rPr>
          <w:rFonts w:ascii="Times New Roman" w:eastAsia="Times New Roman" w:hAnsi="Times New Roman" w:cs="Times New Roman"/>
          <w:sz w:val="24"/>
          <w:szCs w:val="24"/>
        </w:rPr>
        <w:t>Péan</w:t>
      </w:r>
      <w:proofErr w:type="spellEnd"/>
      <w:r>
        <w:rPr>
          <w:rFonts w:ascii="Times New Roman" w:eastAsia="Times New Roman" w:hAnsi="Times New Roman" w:cs="Times New Roman"/>
          <w:sz w:val="24"/>
          <w:szCs w:val="24"/>
        </w:rPr>
        <w:t xml:space="preserve">, R. </w:t>
      </w:r>
      <w:proofErr w:type="spellStart"/>
      <w:r>
        <w:rPr>
          <w:rFonts w:ascii="Times New Roman" w:eastAsia="Times New Roman" w:hAnsi="Times New Roman" w:cs="Times New Roman"/>
          <w:sz w:val="24"/>
          <w:szCs w:val="24"/>
        </w:rPr>
        <w:t>Pidcock</w:t>
      </w:r>
      <w:proofErr w:type="spellEnd"/>
      <w:r>
        <w:rPr>
          <w:rFonts w:ascii="Times New Roman" w:eastAsia="Times New Roman" w:hAnsi="Times New Roman" w:cs="Times New Roman"/>
          <w:sz w:val="24"/>
          <w:szCs w:val="24"/>
        </w:rPr>
        <w:t xml:space="preserve">, S. Connors, J.B.R. Matthews, Y. Chen, X. Zhou, M.I. </w:t>
      </w:r>
      <w:proofErr w:type="spellStart"/>
      <w:r>
        <w:rPr>
          <w:rFonts w:ascii="Times New Roman" w:eastAsia="Times New Roman" w:hAnsi="Times New Roman" w:cs="Times New Roman"/>
          <w:sz w:val="24"/>
          <w:szCs w:val="24"/>
        </w:rPr>
        <w:t>Gomis</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Lonnoy</w:t>
      </w:r>
      <w:proofErr w:type="spellEnd"/>
      <w:r>
        <w:rPr>
          <w:rFonts w:ascii="Times New Roman" w:eastAsia="Times New Roman" w:hAnsi="Times New Roman" w:cs="Times New Roman"/>
          <w:sz w:val="24"/>
          <w:szCs w:val="24"/>
        </w:rPr>
        <w:t xml:space="preserve">, T. </w:t>
      </w:r>
      <w:proofErr w:type="spellStart"/>
      <w:r>
        <w:rPr>
          <w:rFonts w:ascii="Times New Roman" w:eastAsia="Times New Roman" w:hAnsi="Times New Roman" w:cs="Times New Roman"/>
          <w:sz w:val="24"/>
          <w:szCs w:val="24"/>
        </w:rPr>
        <w:t>Maycock</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Tignor</w:t>
      </w:r>
      <w:proofErr w:type="spellEnd"/>
      <w:r>
        <w:rPr>
          <w:rFonts w:ascii="Times New Roman" w:eastAsia="Times New Roman" w:hAnsi="Times New Roman" w:cs="Times New Roman"/>
          <w:sz w:val="24"/>
          <w:szCs w:val="24"/>
        </w:rPr>
        <w:t>, ed.). Retrieved from https://www.ipcc.ch/site/assets/uploads/sites/2/2019/02/SR15_Chapter2_Low_Res.pdf</w:t>
      </w:r>
    </w:p>
    <w:p w14:paraId="414B6761" w14:textId="77777777" w:rsidR="00F21C37" w:rsidRDefault="00875D4A">
      <w:pPr>
        <w:widowControl w:val="0"/>
        <w:spacing w:line="360"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International Renewable Energy Agency (IRENA). (2014). </w:t>
      </w:r>
      <w:r>
        <w:rPr>
          <w:rFonts w:ascii="Times New Roman" w:eastAsia="Times New Roman" w:hAnsi="Times New Roman" w:cs="Times New Roman"/>
          <w:i/>
          <w:sz w:val="24"/>
          <w:szCs w:val="24"/>
        </w:rPr>
        <w:t>Ocean Energy - Technology Readiness, Patent, Deployment Status and Outlook</w:t>
      </w:r>
      <w:r>
        <w:rPr>
          <w:rFonts w:ascii="Times New Roman" w:eastAsia="Times New Roman" w:hAnsi="Times New Roman" w:cs="Times New Roman"/>
          <w:sz w:val="24"/>
          <w:szCs w:val="24"/>
        </w:rPr>
        <w:t>.</w:t>
      </w:r>
    </w:p>
    <w:p w14:paraId="4E742B96" w14:textId="7DB1F1F6" w:rsidR="00875D4A" w:rsidRPr="00875D4A" w:rsidRDefault="00875D4A">
      <w:pPr>
        <w:widowControl w:val="0"/>
        <w:spacing w:line="360" w:lineRule="auto"/>
        <w:ind w:left="480" w:hanging="480"/>
        <w:rPr>
          <w:rFonts w:ascii="Times New Roman" w:eastAsia="Times New Roman" w:hAnsi="Times New Roman" w:cs="Times New Roman"/>
          <w:sz w:val="24"/>
          <w:szCs w:val="24"/>
        </w:rPr>
      </w:pPr>
      <w:r w:rsidRPr="0014064E">
        <w:rPr>
          <w:rFonts w:ascii="Times New Roman" w:eastAsia="Times New Roman" w:hAnsi="Times New Roman" w:cs="Times New Roman"/>
          <w:sz w:val="24"/>
          <w:szCs w:val="24"/>
        </w:rPr>
        <w:t>IRENA. (2014).</w:t>
      </w:r>
      <w:r w:rsidRPr="00FB6B72">
        <w:rPr>
          <w:rFonts w:ascii="Times New Roman" w:eastAsia="Times New Roman" w:hAnsi="Times New Roman" w:cs="Times New Roman"/>
          <w:sz w:val="24"/>
          <w:szCs w:val="24"/>
        </w:rPr>
        <w:t xml:space="preserve"> </w:t>
      </w:r>
      <w:r w:rsidRPr="0052282E">
        <w:rPr>
          <w:rFonts w:ascii="Times New Roman" w:eastAsia="Times New Roman" w:hAnsi="Times New Roman" w:cs="Times New Roman"/>
          <w:i/>
          <w:iCs/>
          <w:sz w:val="24"/>
          <w:szCs w:val="24"/>
        </w:rPr>
        <w:t>Ocean Energy: Technology Readiness, Patents, Deployment Status and Outlook</w:t>
      </w:r>
      <w:r>
        <w:rPr>
          <w:rFonts w:ascii="Times New Roman" w:eastAsia="Times New Roman" w:hAnsi="Times New Roman" w:cs="Times New Roman"/>
          <w:sz w:val="24"/>
          <w:szCs w:val="24"/>
        </w:rPr>
        <w:t xml:space="preserve">. </w:t>
      </w:r>
      <w:r w:rsidR="001843ED">
        <w:rPr>
          <w:rFonts w:ascii="Times New Roman" w:eastAsia="Times New Roman" w:hAnsi="Times New Roman" w:cs="Times New Roman"/>
          <w:sz w:val="24"/>
          <w:szCs w:val="24"/>
        </w:rPr>
        <w:t>International Renewable Energy Agency,  Abu Dhabi</w:t>
      </w:r>
    </w:p>
    <w:p w14:paraId="04C9D354" w14:textId="0E255FDF" w:rsidR="00F21C37" w:rsidRDefault="00875D4A">
      <w:pPr>
        <w:widowControl w:val="0"/>
        <w:spacing w:line="360" w:lineRule="auto"/>
        <w:ind w:left="480" w:hanging="480"/>
        <w:rPr>
          <w:rFonts w:ascii="Times New Roman" w:eastAsia="Times New Roman" w:hAnsi="Times New Roman" w:cs="Times New Roman"/>
          <w:sz w:val="24"/>
          <w:szCs w:val="24"/>
        </w:rPr>
      </w:pPr>
      <w:r w:rsidRPr="0014064E">
        <w:rPr>
          <w:rFonts w:ascii="Times New Roman" w:eastAsia="Times New Roman" w:hAnsi="Times New Roman" w:cs="Times New Roman"/>
          <w:sz w:val="24"/>
          <w:szCs w:val="24"/>
        </w:rPr>
        <w:t xml:space="preserve">IRENA. </w:t>
      </w:r>
      <w:r>
        <w:rPr>
          <w:rFonts w:ascii="Times New Roman" w:eastAsia="Times New Roman" w:hAnsi="Times New Roman" w:cs="Times New Roman"/>
          <w:sz w:val="24"/>
          <w:szCs w:val="24"/>
        </w:rPr>
        <w:t>(2017</w:t>
      </w:r>
      <w:r w:rsidR="00FB6B72">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Electric Vehicles: Technology Brief</w:t>
      </w:r>
      <w:r>
        <w:rPr>
          <w:rFonts w:ascii="Times New Roman" w:eastAsia="Times New Roman" w:hAnsi="Times New Roman" w:cs="Times New Roman"/>
          <w:sz w:val="24"/>
          <w:szCs w:val="24"/>
        </w:rPr>
        <w:t>.</w:t>
      </w:r>
      <w:r w:rsidR="001843ED">
        <w:rPr>
          <w:rFonts w:ascii="Times New Roman" w:eastAsia="Times New Roman" w:hAnsi="Times New Roman" w:cs="Times New Roman"/>
          <w:sz w:val="24"/>
          <w:szCs w:val="24"/>
        </w:rPr>
        <w:t xml:space="preserve"> International Renewable Energy Agency,  Abu Dhabi. </w:t>
      </w:r>
      <w:r w:rsidR="001843ED" w:rsidRPr="001843ED">
        <w:rPr>
          <w:rFonts w:ascii="Times New Roman" w:eastAsia="Times New Roman" w:hAnsi="Times New Roman" w:cs="Times New Roman"/>
          <w:sz w:val="24"/>
          <w:szCs w:val="24"/>
        </w:rPr>
        <w:t>ISBN 978-92-95111-00-4</w:t>
      </w:r>
    </w:p>
    <w:p w14:paraId="4DBCDDE2" w14:textId="2A9BE79A" w:rsidR="00F21C37" w:rsidRDefault="00875D4A">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IRENA. (2017</w:t>
      </w:r>
      <w:r w:rsidR="00FB6B72">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52282E">
        <w:rPr>
          <w:rFonts w:ascii="Times New Roman" w:eastAsia="Times New Roman" w:hAnsi="Times New Roman" w:cs="Times New Roman"/>
          <w:i/>
          <w:iCs/>
          <w:sz w:val="24"/>
          <w:szCs w:val="24"/>
        </w:rPr>
        <w:t>Electricity storage and renewables: Costs and markets to 2030</w:t>
      </w:r>
      <w:r>
        <w:rPr>
          <w:rFonts w:ascii="Times New Roman" w:eastAsia="Times New Roman" w:hAnsi="Times New Roman" w:cs="Times New Roman"/>
          <w:sz w:val="24"/>
          <w:szCs w:val="24"/>
        </w:rPr>
        <w:t xml:space="preserve">. </w:t>
      </w:r>
      <w:r w:rsidR="00645419">
        <w:rPr>
          <w:rFonts w:ascii="Times New Roman" w:eastAsia="Times New Roman" w:hAnsi="Times New Roman" w:cs="Times New Roman"/>
          <w:sz w:val="24"/>
          <w:szCs w:val="24"/>
        </w:rPr>
        <w:lastRenderedPageBreak/>
        <w:t xml:space="preserve">International Renewable Energy Agency,  Abu Dhabi. </w:t>
      </w:r>
      <w:r>
        <w:rPr>
          <w:rFonts w:ascii="Times New Roman" w:eastAsia="Times New Roman" w:hAnsi="Times New Roman" w:cs="Times New Roman"/>
          <w:sz w:val="24"/>
          <w:szCs w:val="24"/>
        </w:rPr>
        <w:t>https://doi.org/ISBN 978-92-9260-038-9</w:t>
      </w:r>
    </w:p>
    <w:p w14:paraId="619912EC" w14:textId="3381A6E2" w:rsidR="00F21C37" w:rsidRDefault="00875D4A">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IRENA. (2018). </w:t>
      </w:r>
      <w:r>
        <w:rPr>
          <w:rFonts w:ascii="Times New Roman" w:eastAsia="Times New Roman" w:hAnsi="Times New Roman" w:cs="Times New Roman"/>
          <w:i/>
          <w:sz w:val="24"/>
          <w:szCs w:val="24"/>
        </w:rPr>
        <w:t>Renewable Power Generation Costs in 2017</w:t>
      </w:r>
      <w:r>
        <w:rPr>
          <w:rFonts w:ascii="Times New Roman" w:eastAsia="Times New Roman" w:hAnsi="Times New Roman" w:cs="Times New Roman"/>
          <w:sz w:val="24"/>
          <w:szCs w:val="24"/>
        </w:rPr>
        <w:t xml:space="preserve">. </w:t>
      </w:r>
      <w:r w:rsidR="00645419" w:rsidRPr="000F6DB0">
        <w:rPr>
          <w:rFonts w:ascii="Times New Roman" w:eastAsia="Times New Roman" w:hAnsi="Times New Roman" w:cs="Times New Roman"/>
          <w:iCs/>
          <w:sz w:val="24"/>
          <w:szCs w:val="24"/>
        </w:rPr>
        <w:t xml:space="preserve">International Renewable Energy Agency, Abu </w:t>
      </w:r>
      <w:proofErr w:type="spellStart"/>
      <w:r w:rsidR="00645419" w:rsidRPr="000F6DB0">
        <w:rPr>
          <w:rFonts w:ascii="Times New Roman" w:eastAsia="Times New Roman" w:hAnsi="Times New Roman" w:cs="Times New Roman"/>
          <w:iCs/>
          <w:sz w:val="24"/>
          <w:szCs w:val="24"/>
        </w:rPr>
        <w:t>Dhabi.</w:t>
      </w:r>
      <w:hyperlink r:id="rId22" w:history="1">
        <w:r w:rsidR="00645419" w:rsidRPr="00435E80">
          <w:rPr>
            <w:rStyle w:val="Hyperlink"/>
            <w:rFonts w:ascii="Times New Roman" w:eastAsia="Times New Roman" w:hAnsi="Times New Roman" w:cs="Times New Roman"/>
            <w:sz w:val="24"/>
            <w:szCs w:val="24"/>
          </w:rPr>
          <w:t>ISBN</w:t>
        </w:r>
        <w:proofErr w:type="spellEnd"/>
      </w:hyperlink>
      <w:r w:rsidR="00645419">
        <w:rPr>
          <w:rFonts w:ascii="Times New Roman" w:eastAsia="Times New Roman" w:hAnsi="Times New Roman" w:cs="Times New Roman"/>
          <w:sz w:val="24"/>
          <w:szCs w:val="24"/>
        </w:rPr>
        <w:t xml:space="preserve"> </w:t>
      </w:r>
      <w:r w:rsidR="00645419" w:rsidRPr="00645419">
        <w:rPr>
          <w:rFonts w:ascii="Times New Roman" w:eastAsia="Times New Roman" w:hAnsi="Times New Roman" w:cs="Times New Roman"/>
          <w:sz w:val="24"/>
          <w:szCs w:val="24"/>
        </w:rPr>
        <w:t>978-92-9260-040-2</w:t>
      </w:r>
    </w:p>
    <w:p w14:paraId="4877D02F" w14:textId="65E8B1E9" w:rsidR="00F21C37" w:rsidRDefault="00875D4A">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IRENA. (2019a). </w:t>
      </w:r>
      <w:r>
        <w:rPr>
          <w:rFonts w:ascii="Times New Roman" w:eastAsia="Times New Roman" w:hAnsi="Times New Roman" w:cs="Times New Roman"/>
          <w:i/>
          <w:sz w:val="24"/>
          <w:szCs w:val="24"/>
        </w:rPr>
        <w:t>Towards 100% Renewable Energy: Status, Trends and Lessons Learned</w:t>
      </w:r>
      <w:r>
        <w:rPr>
          <w:rFonts w:ascii="Times New Roman" w:eastAsia="Times New Roman" w:hAnsi="Times New Roman" w:cs="Times New Roman"/>
          <w:sz w:val="24"/>
          <w:szCs w:val="24"/>
        </w:rPr>
        <w:t>.</w:t>
      </w:r>
      <w:r w:rsidR="001843ED">
        <w:rPr>
          <w:rFonts w:ascii="Times New Roman" w:eastAsia="Times New Roman" w:hAnsi="Times New Roman" w:cs="Times New Roman"/>
          <w:sz w:val="24"/>
          <w:szCs w:val="24"/>
        </w:rPr>
        <w:t xml:space="preserve"> </w:t>
      </w:r>
      <w:r w:rsidR="001843ED" w:rsidRPr="000F6DB0">
        <w:rPr>
          <w:rFonts w:ascii="Times New Roman" w:eastAsia="Times New Roman" w:hAnsi="Times New Roman" w:cs="Times New Roman"/>
          <w:iCs/>
          <w:sz w:val="24"/>
          <w:szCs w:val="24"/>
        </w:rPr>
        <w:t>International Renewable Energy Agency, Abu Dhabi</w:t>
      </w:r>
    </w:p>
    <w:p w14:paraId="377A7CDB" w14:textId="2AFE1814" w:rsidR="00F21C37" w:rsidRDefault="00875D4A" w:rsidP="0052282E">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IRENA. (2019b). </w:t>
      </w:r>
      <w:r w:rsidR="001843ED" w:rsidRPr="001843ED">
        <w:rPr>
          <w:rFonts w:ascii="Times New Roman" w:eastAsia="Times New Roman" w:hAnsi="Times New Roman" w:cs="Times New Roman"/>
          <w:i/>
          <w:sz w:val="24"/>
          <w:szCs w:val="24"/>
        </w:rPr>
        <w:t xml:space="preserve">Innovation landscape for a renewable-powered future: Solutions to integrate variable renewables. </w:t>
      </w:r>
      <w:r w:rsidR="001843ED" w:rsidRPr="0052282E">
        <w:rPr>
          <w:rFonts w:ascii="Times New Roman" w:eastAsia="Times New Roman" w:hAnsi="Times New Roman" w:cs="Times New Roman"/>
          <w:iCs/>
          <w:sz w:val="24"/>
          <w:szCs w:val="24"/>
        </w:rPr>
        <w:t>International Renewable Energy Agency, Abu Dhabi.</w:t>
      </w:r>
      <w:r>
        <w:rPr>
          <w:rFonts w:ascii="Times New Roman" w:eastAsia="Times New Roman" w:hAnsi="Times New Roman" w:cs="Times New Roman"/>
          <w:sz w:val="24"/>
          <w:szCs w:val="24"/>
        </w:rPr>
        <w:t>.</w:t>
      </w:r>
    </w:p>
    <w:p w14:paraId="413811AE" w14:textId="697FE99C" w:rsidR="00645419" w:rsidRDefault="00645419" w:rsidP="00645419">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IRENA. (2019</w:t>
      </w:r>
      <w:r w:rsidR="00057AC8">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Renewable Power Generation Costs in 2018</w:t>
      </w:r>
      <w:r>
        <w:rPr>
          <w:rFonts w:ascii="Times New Roman" w:eastAsia="Times New Roman" w:hAnsi="Times New Roman" w:cs="Times New Roman"/>
          <w:sz w:val="24"/>
          <w:szCs w:val="24"/>
        </w:rPr>
        <w:t xml:space="preserve">. </w:t>
      </w:r>
      <w:r w:rsidRPr="000F6DB0">
        <w:rPr>
          <w:rFonts w:ascii="Times New Roman" w:eastAsia="Times New Roman" w:hAnsi="Times New Roman" w:cs="Times New Roman"/>
          <w:iCs/>
          <w:sz w:val="24"/>
          <w:szCs w:val="24"/>
        </w:rPr>
        <w:t>International Renewable Energy Agency, Abu Dhabi.</w:t>
      </w:r>
      <w:r>
        <w:rPr>
          <w:rFonts w:ascii="Times New Roman" w:eastAsia="Times New Roman" w:hAnsi="Times New Roman" w:cs="Times New Roman"/>
          <w:iCs/>
          <w:sz w:val="24"/>
          <w:szCs w:val="24"/>
        </w:rPr>
        <w:t xml:space="preserve"> </w:t>
      </w:r>
      <w:r w:rsidRPr="00645419">
        <w:rPr>
          <w:rFonts w:ascii="Times New Roman" w:eastAsia="Times New Roman" w:hAnsi="Times New Roman" w:cs="Times New Roman"/>
          <w:sz w:val="24"/>
          <w:szCs w:val="24"/>
        </w:rPr>
        <w:t>ISBN 978-92-9260-126-3</w:t>
      </w:r>
    </w:p>
    <w:p w14:paraId="7114B8F8" w14:textId="64622412" w:rsidR="00F21C37" w:rsidRDefault="00875D4A">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IRENA. (2020). </w:t>
      </w:r>
      <w:r>
        <w:rPr>
          <w:rFonts w:ascii="Times New Roman" w:eastAsia="Times New Roman" w:hAnsi="Times New Roman" w:cs="Times New Roman"/>
          <w:i/>
          <w:sz w:val="24"/>
          <w:szCs w:val="24"/>
        </w:rPr>
        <w:t>Renewable Power Generation Costs in 2019</w:t>
      </w:r>
      <w:r>
        <w:rPr>
          <w:rFonts w:ascii="Times New Roman" w:eastAsia="Times New Roman" w:hAnsi="Times New Roman" w:cs="Times New Roman"/>
          <w:sz w:val="24"/>
          <w:szCs w:val="24"/>
        </w:rPr>
        <w:t xml:space="preserve">. </w:t>
      </w:r>
      <w:r w:rsidR="00B24387" w:rsidRPr="000F6DB0">
        <w:rPr>
          <w:rFonts w:ascii="Times New Roman" w:eastAsia="Times New Roman" w:hAnsi="Times New Roman" w:cs="Times New Roman"/>
          <w:iCs/>
          <w:sz w:val="24"/>
          <w:szCs w:val="24"/>
        </w:rPr>
        <w:t>International Renewable Energy Agency, Abu Dhabi.</w:t>
      </w:r>
    </w:p>
    <w:p w14:paraId="70BD5FD7" w14:textId="77777777" w:rsidR="001947DC" w:rsidRDefault="001947DC" w:rsidP="001947DC">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Jacobson, M. Z., </w:t>
      </w:r>
      <w:proofErr w:type="spellStart"/>
      <w:r>
        <w:rPr>
          <w:rFonts w:ascii="Times New Roman" w:eastAsia="Times New Roman" w:hAnsi="Times New Roman" w:cs="Times New Roman"/>
          <w:sz w:val="24"/>
          <w:szCs w:val="24"/>
        </w:rPr>
        <w:t>Delucchi</w:t>
      </w:r>
      <w:proofErr w:type="spellEnd"/>
      <w:r>
        <w:rPr>
          <w:rFonts w:ascii="Times New Roman" w:eastAsia="Times New Roman" w:hAnsi="Times New Roman" w:cs="Times New Roman"/>
          <w:sz w:val="24"/>
          <w:szCs w:val="24"/>
        </w:rPr>
        <w:t xml:space="preserve">, M. A., </w:t>
      </w:r>
      <w:proofErr w:type="spellStart"/>
      <w:r>
        <w:rPr>
          <w:rFonts w:ascii="Times New Roman" w:eastAsia="Times New Roman" w:hAnsi="Times New Roman" w:cs="Times New Roman"/>
          <w:sz w:val="24"/>
          <w:szCs w:val="24"/>
        </w:rPr>
        <w:t>Bazouin</w:t>
      </w:r>
      <w:proofErr w:type="spellEnd"/>
      <w:r>
        <w:rPr>
          <w:rFonts w:ascii="Times New Roman" w:eastAsia="Times New Roman" w:hAnsi="Times New Roman" w:cs="Times New Roman"/>
          <w:sz w:val="24"/>
          <w:szCs w:val="24"/>
        </w:rPr>
        <w:t xml:space="preserve">, G., Bauer, Z. A., </w:t>
      </w:r>
      <w:proofErr w:type="spellStart"/>
      <w:r>
        <w:rPr>
          <w:rFonts w:ascii="Times New Roman" w:eastAsia="Times New Roman" w:hAnsi="Times New Roman" w:cs="Times New Roman"/>
          <w:sz w:val="24"/>
          <w:szCs w:val="24"/>
        </w:rPr>
        <w:t>Heavey</w:t>
      </w:r>
      <w:proofErr w:type="spellEnd"/>
      <w:r>
        <w:rPr>
          <w:rFonts w:ascii="Times New Roman" w:eastAsia="Times New Roman" w:hAnsi="Times New Roman" w:cs="Times New Roman"/>
          <w:sz w:val="24"/>
          <w:szCs w:val="24"/>
        </w:rPr>
        <w:t xml:space="preserve">, C. C., Fisher, E., ... &amp; </w:t>
      </w:r>
      <w:proofErr w:type="spellStart"/>
      <w:r>
        <w:rPr>
          <w:rFonts w:ascii="Times New Roman" w:eastAsia="Times New Roman" w:hAnsi="Times New Roman" w:cs="Times New Roman"/>
          <w:sz w:val="24"/>
          <w:szCs w:val="24"/>
        </w:rPr>
        <w:t>Yeskoo</w:t>
      </w:r>
      <w:proofErr w:type="spellEnd"/>
      <w:r>
        <w:rPr>
          <w:rFonts w:ascii="Times New Roman" w:eastAsia="Times New Roman" w:hAnsi="Times New Roman" w:cs="Times New Roman"/>
          <w:sz w:val="24"/>
          <w:szCs w:val="24"/>
        </w:rPr>
        <w:t xml:space="preserve">, T. W. (2015). 100% clean and renewable wind, water, and sunlight (WWS) all-sector energy roadmaps for the 50 United States. </w:t>
      </w:r>
      <w:r w:rsidRPr="00E61424">
        <w:rPr>
          <w:rFonts w:ascii="Times New Roman" w:eastAsia="Times New Roman" w:hAnsi="Times New Roman" w:cs="Times New Roman"/>
          <w:i/>
          <w:iCs/>
          <w:sz w:val="24"/>
          <w:szCs w:val="24"/>
        </w:rPr>
        <w:t>Energy &amp; Environmental Science</w:t>
      </w:r>
      <w:r>
        <w:rPr>
          <w:rFonts w:ascii="Times New Roman" w:eastAsia="Times New Roman" w:hAnsi="Times New Roman" w:cs="Times New Roman"/>
          <w:sz w:val="24"/>
          <w:szCs w:val="24"/>
        </w:rPr>
        <w:t>, 8(7), 2093-2117.</w:t>
      </w:r>
    </w:p>
    <w:p w14:paraId="2C12B82A" w14:textId="77777777" w:rsidR="001947DC" w:rsidRPr="0052282E" w:rsidRDefault="001947DC" w:rsidP="001947DC">
      <w:pPr>
        <w:widowControl w:val="0"/>
        <w:spacing w:line="360" w:lineRule="auto"/>
        <w:ind w:left="480" w:hanging="480"/>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rPr>
        <w:t xml:space="preserve">Jacobson, M. Z., </w:t>
      </w:r>
      <w:proofErr w:type="spellStart"/>
      <w:r>
        <w:rPr>
          <w:rFonts w:ascii="Times New Roman" w:eastAsia="Times New Roman" w:hAnsi="Times New Roman" w:cs="Times New Roman"/>
          <w:sz w:val="24"/>
          <w:szCs w:val="24"/>
        </w:rPr>
        <w:t>Delucchi</w:t>
      </w:r>
      <w:proofErr w:type="spellEnd"/>
      <w:r>
        <w:rPr>
          <w:rFonts w:ascii="Times New Roman" w:eastAsia="Times New Roman" w:hAnsi="Times New Roman" w:cs="Times New Roman"/>
          <w:sz w:val="24"/>
          <w:szCs w:val="24"/>
        </w:rPr>
        <w:t xml:space="preserve">, M. A., Bauer, Z. A., Goodman, S. C., Chapman, W. E., Cameron, M. A., ... &amp; Erwin, J. R. (2017). 100% clean and renewable wind, water, and sunlight all-sector energy roadmaps for 139 countries of the world. </w:t>
      </w:r>
      <w:r w:rsidRPr="0052282E">
        <w:rPr>
          <w:rFonts w:ascii="Times New Roman" w:eastAsia="Times New Roman" w:hAnsi="Times New Roman" w:cs="Times New Roman"/>
          <w:i/>
          <w:iCs/>
          <w:sz w:val="24"/>
          <w:szCs w:val="24"/>
          <w:lang w:val="de-DE"/>
        </w:rPr>
        <w:t>Joule</w:t>
      </w:r>
      <w:r w:rsidRPr="0052282E">
        <w:rPr>
          <w:rFonts w:ascii="Times New Roman" w:eastAsia="Times New Roman" w:hAnsi="Times New Roman" w:cs="Times New Roman"/>
          <w:sz w:val="24"/>
          <w:szCs w:val="24"/>
          <w:lang w:val="de-DE"/>
        </w:rPr>
        <w:t>, 1(1), 108-121.</w:t>
      </w:r>
    </w:p>
    <w:p w14:paraId="4308F303" w14:textId="526856BA" w:rsidR="00F21C37" w:rsidRDefault="00875D4A">
      <w:pPr>
        <w:widowControl w:val="0"/>
        <w:spacing w:line="360" w:lineRule="auto"/>
        <w:ind w:left="480" w:hanging="480"/>
        <w:rPr>
          <w:rFonts w:ascii="Times New Roman" w:eastAsia="Times New Roman" w:hAnsi="Times New Roman" w:cs="Times New Roman"/>
          <w:sz w:val="24"/>
          <w:szCs w:val="24"/>
        </w:rPr>
      </w:pPr>
      <w:r w:rsidRPr="0052282E">
        <w:rPr>
          <w:rFonts w:ascii="Times New Roman" w:eastAsia="Times New Roman" w:hAnsi="Times New Roman" w:cs="Times New Roman"/>
          <w:sz w:val="24"/>
          <w:szCs w:val="24"/>
          <w:lang w:val="de-DE"/>
        </w:rPr>
        <w:t xml:space="preserve">Kim, A. S., Kim, H. J., Lee, H. S., &amp; Cha, S. (2016). </w:t>
      </w:r>
      <w:r>
        <w:rPr>
          <w:rFonts w:ascii="Times New Roman" w:eastAsia="Times New Roman" w:hAnsi="Times New Roman" w:cs="Times New Roman"/>
          <w:sz w:val="24"/>
          <w:szCs w:val="24"/>
        </w:rPr>
        <w:t xml:space="preserve">Dual-use open cycle ocean thermal energy conversion (OC-OTEC) using multiple condensers for adjustable power generation and seawater desalination. </w:t>
      </w:r>
      <w:r>
        <w:rPr>
          <w:rFonts w:ascii="Times New Roman" w:eastAsia="Times New Roman" w:hAnsi="Times New Roman" w:cs="Times New Roman"/>
          <w:i/>
          <w:sz w:val="24"/>
          <w:szCs w:val="24"/>
        </w:rPr>
        <w:t>Renewable Energy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85</w:t>
      </w:r>
      <w:r>
        <w:rPr>
          <w:rFonts w:ascii="Times New Roman" w:eastAsia="Times New Roman" w:hAnsi="Times New Roman" w:cs="Times New Roman"/>
          <w:sz w:val="24"/>
          <w:szCs w:val="24"/>
        </w:rPr>
        <w:t>, 344–358. https://doi.org/10.1016/j.renene.2015.06.014</w:t>
      </w:r>
    </w:p>
    <w:p w14:paraId="7133F4B8" w14:textId="77777777" w:rsidR="00F21C37" w:rsidRDefault="00875D4A">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Koon </w:t>
      </w:r>
      <w:proofErr w:type="spellStart"/>
      <w:r>
        <w:rPr>
          <w:rFonts w:ascii="Times New Roman" w:eastAsia="Times New Roman" w:hAnsi="Times New Roman" w:cs="Times New Roman"/>
          <w:sz w:val="24"/>
          <w:szCs w:val="24"/>
        </w:rPr>
        <w:t>Koon</w:t>
      </w:r>
      <w:proofErr w:type="spellEnd"/>
      <w:r>
        <w:rPr>
          <w:rFonts w:ascii="Times New Roman" w:eastAsia="Times New Roman" w:hAnsi="Times New Roman" w:cs="Times New Roman"/>
          <w:sz w:val="24"/>
          <w:szCs w:val="24"/>
        </w:rPr>
        <w:t xml:space="preserve">, R., Marshall, S., </w:t>
      </w:r>
      <w:proofErr w:type="spellStart"/>
      <w:r>
        <w:rPr>
          <w:rFonts w:ascii="Times New Roman" w:eastAsia="Times New Roman" w:hAnsi="Times New Roman" w:cs="Times New Roman"/>
          <w:sz w:val="24"/>
          <w:szCs w:val="24"/>
        </w:rPr>
        <w:t>Morna</w:t>
      </w:r>
      <w:proofErr w:type="spellEnd"/>
      <w:r>
        <w:rPr>
          <w:rFonts w:ascii="Times New Roman" w:eastAsia="Times New Roman" w:hAnsi="Times New Roman" w:cs="Times New Roman"/>
          <w:sz w:val="24"/>
          <w:szCs w:val="24"/>
        </w:rPr>
        <w:t xml:space="preserve">, D., McCallum, R., &amp; Ashtine, M. (2020). A Review of Caribbean Geothermal Energy Resource Potential. </w:t>
      </w:r>
      <w:r>
        <w:rPr>
          <w:rFonts w:ascii="Times New Roman" w:eastAsia="Times New Roman" w:hAnsi="Times New Roman" w:cs="Times New Roman"/>
          <w:i/>
          <w:sz w:val="24"/>
          <w:szCs w:val="24"/>
        </w:rPr>
        <w:t>The West Indian Journal of Engineering</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42</w:t>
      </w:r>
      <w:r>
        <w:rPr>
          <w:rFonts w:ascii="Times New Roman" w:eastAsia="Times New Roman" w:hAnsi="Times New Roman" w:cs="Times New Roman"/>
          <w:sz w:val="24"/>
          <w:szCs w:val="24"/>
        </w:rPr>
        <w:t>(2), 37–43. Retrieved from http://sta.uwi.edu/eng/wije/documents/WIJE_v42n2_Jan2020.pdf</w:t>
      </w:r>
    </w:p>
    <w:p w14:paraId="7140279C" w14:textId="77777777" w:rsidR="00F21C37" w:rsidRDefault="00875D4A">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Lazard. (2019a). Lazard’s levelized cost of energy analysis — version 13.0. Retrieved from https://www.lazard.com/media/451086/lazards-levelized-cost-of-energy-version-130-vf.pdf</w:t>
      </w:r>
    </w:p>
    <w:p w14:paraId="453C73BF" w14:textId="77777777" w:rsidR="00F21C37" w:rsidRDefault="00875D4A">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Lazard. (2019b). Lazard’s levelized cost of storage analysis - version 5.0. Retrieved from https://www.lazard.com/media/451087/lazards-levelized-cost-of-storage-version-50-vf.pdf</w:t>
      </w:r>
    </w:p>
    <w:p w14:paraId="3B314BC4" w14:textId="77777777" w:rsidR="00F21C37" w:rsidRDefault="00875D4A">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Lennard, D. E. (1995). The viability and best locations for ocean thermal energy conversion systems around the world. </w:t>
      </w:r>
      <w:r>
        <w:rPr>
          <w:rFonts w:ascii="Times New Roman" w:eastAsia="Times New Roman" w:hAnsi="Times New Roman" w:cs="Times New Roman"/>
          <w:i/>
          <w:sz w:val="24"/>
          <w:szCs w:val="24"/>
        </w:rPr>
        <w:t>Renewable Energy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w:t>
      </w:r>
      <w:r>
        <w:rPr>
          <w:rFonts w:ascii="Times New Roman" w:eastAsia="Times New Roman" w:hAnsi="Times New Roman" w:cs="Times New Roman"/>
          <w:sz w:val="24"/>
          <w:szCs w:val="24"/>
        </w:rPr>
        <w:t>(3), 359–365.</w:t>
      </w:r>
    </w:p>
    <w:p w14:paraId="6D346ED3" w14:textId="77777777" w:rsidR="00F21C37" w:rsidRDefault="00875D4A">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Lewis, A., </w:t>
      </w:r>
      <w:proofErr w:type="spellStart"/>
      <w:r>
        <w:rPr>
          <w:rFonts w:ascii="Times New Roman" w:eastAsia="Times New Roman" w:hAnsi="Times New Roman" w:cs="Times New Roman"/>
          <w:sz w:val="24"/>
          <w:szCs w:val="24"/>
        </w:rPr>
        <w:t>Estefen</w:t>
      </w:r>
      <w:proofErr w:type="spellEnd"/>
      <w:r>
        <w:rPr>
          <w:rFonts w:ascii="Times New Roman" w:eastAsia="Times New Roman" w:hAnsi="Times New Roman" w:cs="Times New Roman"/>
          <w:sz w:val="24"/>
          <w:szCs w:val="24"/>
        </w:rPr>
        <w:t xml:space="preserve">, S., Huckerby, J., Musial, W., Pontes, T., &amp; Torres-Martinez, J. (2011). Ocean Energy. In </w:t>
      </w:r>
      <w:r>
        <w:rPr>
          <w:rFonts w:ascii="Times New Roman" w:eastAsia="Times New Roman" w:hAnsi="Times New Roman" w:cs="Times New Roman"/>
          <w:i/>
          <w:sz w:val="24"/>
          <w:szCs w:val="24"/>
        </w:rPr>
        <w:t>IPCC Special Report on Renewable Energy Sources and Climate Change Mitigation</w:t>
      </w:r>
      <w:r>
        <w:rPr>
          <w:rFonts w:ascii="Times New Roman" w:eastAsia="Times New Roman" w:hAnsi="Times New Roman" w:cs="Times New Roman"/>
          <w:sz w:val="24"/>
          <w:szCs w:val="24"/>
        </w:rPr>
        <w:t>.</w:t>
      </w:r>
    </w:p>
    <w:p w14:paraId="3B959D8C" w14:textId="77777777" w:rsidR="001947DC" w:rsidRDefault="001947DC" w:rsidP="001947DC">
      <w:pPr>
        <w:widowControl w:val="0"/>
        <w:spacing w:line="360" w:lineRule="auto"/>
        <w:ind w:left="480" w:hanging="480"/>
        <w:rPr>
          <w:rFonts w:ascii="Times New Roman" w:eastAsia="Times New Roman" w:hAnsi="Times New Roman" w:cs="Times New Roman"/>
          <w:sz w:val="24"/>
          <w:szCs w:val="24"/>
        </w:rPr>
      </w:pPr>
      <w:r w:rsidRPr="00DD4A4A">
        <w:rPr>
          <w:rFonts w:ascii="Times New Roman" w:eastAsia="Times New Roman" w:hAnsi="Times New Roman" w:cs="Times New Roman"/>
          <w:sz w:val="24"/>
          <w:szCs w:val="24"/>
          <w:lang w:val="de-DE"/>
        </w:rPr>
        <w:t xml:space="preserve">Löffler, K., </w:t>
      </w:r>
      <w:proofErr w:type="spellStart"/>
      <w:r w:rsidRPr="00DD4A4A">
        <w:rPr>
          <w:rFonts w:ascii="Times New Roman" w:eastAsia="Times New Roman" w:hAnsi="Times New Roman" w:cs="Times New Roman"/>
          <w:sz w:val="24"/>
          <w:szCs w:val="24"/>
          <w:lang w:val="de-DE"/>
        </w:rPr>
        <w:t>Hainsch</w:t>
      </w:r>
      <w:proofErr w:type="spellEnd"/>
      <w:r w:rsidRPr="00DD4A4A">
        <w:rPr>
          <w:rFonts w:ascii="Times New Roman" w:eastAsia="Times New Roman" w:hAnsi="Times New Roman" w:cs="Times New Roman"/>
          <w:sz w:val="24"/>
          <w:szCs w:val="24"/>
          <w:lang w:val="de-DE"/>
        </w:rPr>
        <w:t xml:space="preserve">, K., </w:t>
      </w:r>
      <w:proofErr w:type="spellStart"/>
      <w:r w:rsidRPr="00DD4A4A">
        <w:rPr>
          <w:rFonts w:ascii="Times New Roman" w:eastAsia="Times New Roman" w:hAnsi="Times New Roman" w:cs="Times New Roman"/>
          <w:sz w:val="24"/>
          <w:szCs w:val="24"/>
          <w:lang w:val="de-DE"/>
        </w:rPr>
        <w:t>Burandt</w:t>
      </w:r>
      <w:proofErr w:type="spellEnd"/>
      <w:r w:rsidRPr="00DD4A4A">
        <w:rPr>
          <w:rFonts w:ascii="Times New Roman" w:eastAsia="Times New Roman" w:hAnsi="Times New Roman" w:cs="Times New Roman"/>
          <w:sz w:val="24"/>
          <w:szCs w:val="24"/>
          <w:lang w:val="de-DE"/>
        </w:rPr>
        <w:t xml:space="preserve">, T., </w:t>
      </w:r>
      <w:proofErr w:type="spellStart"/>
      <w:r w:rsidRPr="00DD4A4A">
        <w:rPr>
          <w:rFonts w:ascii="Times New Roman" w:eastAsia="Times New Roman" w:hAnsi="Times New Roman" w:cs="Times New Roman"/>
          <w:sz w:val="24"/>
          <w:szCs w:val="24"/>
          <w:lang w:val="de-DE"/>
        </w:rPr>
        <w:t>Oei</w:t>
      </w:r>
      <w:proofErr w:type="spellEnd"/>
      <w:r w:rsidRPr="00DD4A4A">
        <w:rPr>
          <w:rFonts w:ascii="Times New Roman" w:eastAsia="Times New Roman" w:hAnsi="Times New Roman" w:cs="Times New Roman"/>
          <w:sz w:val="24"/>
          <w:szCs w:val="24"/>
          <w:lang w:val="de-DE"/>
        </w:rPr>
        <w:t xml:space="preserve">, P. Y., Kemfert, C., &amp; Von Hirschhausen, C. (2017). </w:t>
      </w:r>
      <w:r>
        <w:rPr>
          <w:rFonts w:ascii="Times New Roman" w:eastAsia="Times New Roman" w:hAnsi="Times New Roman" w:cs="Times New Roman"/>
          <w:sz w:val="24"/>
          <w:szCs w:val="24"/>
        </w:rPr>
        <w:t>Designing a model for the global energy system—</w:t>
      </w:r>
      <w:proofErr w:type="spellStart"/>
      <w:r>
        <w:rPr>
          <w:rFonts w:ascii="Times New Roman" w:eastAsia="Times New Roman" w:hAnsi="Times New Roman" w:cs="Times New Roman"/>
          <w:sz w:val="24"/>
          <w:szCs w:val="24"/>
        </w:rPr>
        <w:t>GENeSYS</w:t>
      </w:r>
      <w:proofErr w:type="spellEnd"/>
      <w:r>
        <w:rPr>
          <w:rFonts w:ascii="Times New Roman" w:eastAsia="Times New Roman" w:hAnsi="Times New Roman" w:cs="Times New Roman"/>
          <w:sz w:val="24"/>
          <w:szCs w:val="24"/>
        </w:rPr>
        <w:t>-MOD: An application of the open-source energy modeling system (</w:t>
      </w:r>
      <w:proofErr w:type="spellStart"/>
      <w:r>
        <w:rPr>
          <w:rFonts w:ascii="Times New Roman" w:eastAsia="Times New Roman" w:hAnsi="Times New Roman" w:cs="Times New Roman"/>
          <w:sz w:val="24"/>
          <w:szCs w:val="24"/>
        </w:rPr>
        <w:t>OSeMOSYS</w:t>
      </w:r>
      <w:proofErr w:type="spellEnd"/>
      <w:r>
        <w:rPr>
          <w:rFonts w:ascii="Times New Roman" w:eastAsia="Times New Roman" w:hAnsi="Times New Roman" w:cs="Times New Roman"/>
          <w:sz w:val="24"/>
          <w:szCs w:val="24"/>
        </w:rPr>
        <w:t>). Energies, 10(10), 1468.</w:t>
      </w:r>
    </w:p>
    <w:p w14:paraId="0F8C7F94" w14:textId="77777777" w:rsidR="00F21C37" w:rsidRDefault="00875D4A">
      <w:pPr>
        <w:widowControl w:val="0"/>
        <w:spacing w:line="36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Mutair</w:t>
      </w:r>
      <w:proofErr w:type="spellEnd"/>
      <w:r>
        <w:rPr>
          <w:rFonts w:ascii="Times New Roman" w:eastAsia="Times New Roman" w:hAnsi="Times New Roman" w:cs="Times New Roman"/>
          <w:sz w:val="24"/>
          <w:szCs w:val="24"/>
        </w:rPr>
        <w:t xml:space="preserve">, S., &amp; Ikegami, Y. (2014). Design optimization of shore-based low temperature thermal desalination system utilizing the ocean thermal energy. </w:t>
      </w:r>
      <w:r>
        <w:rPr>
          <w:rFonts w:ascii="Times New Roman" w:eastAsia="Times New Roman" w:hAnsi="Times New Roman" w:cs="Times New Roman"/>
          <w:i/>
          <w:sz w:val="24"/>
          <w:szCs w:val="24"/>
        </w:rPr>
        <w:t>Journal of Solar Energy Engineering, Transactions of the ASME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136</w:t>
      </w:r>
      <w:r>
        <w:rPr>
          <w:rFonts w:ascii="Times New Roman" w:eastAsia="Times New Roman" w:hAnsi="Times New Roman" w:cs="Times New Roman"/>
          <w:sz w:val="24"/>
          <w:szCs w:val="24"/>
        </w:rPr>
        <w:t>(4), 1–8. https://doi.org/10.1115/1.4027575</w:t>
      </w:r>
    </w:p>
    <w:p w14:paraId="1C070C09" w14:textId="77777777" w:rsidR="00F21C37" w:rsidRDefault="00875D4A">
      <w:pPr>
        <w:widowControl w:val="0"/>
        <w:spacing w:line="36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Nemet</w:t>
      </w:r>
      <w:proofErr w:type="spellEnd"/>
      <w:r>
        <w:rPr>
          <w:rFonts w:ascii="Times New Roman" w:eastAsia="Times New Roman" w:hAnsi="Times New Roman" w:cs="Times New Roman"/>
          <w:sz w:val="24"/>
          <w:szCs w:val="24"/>
        </w:rPr>
        <w:t xml:space="preserve">, G. F. (2006). Beyond the learning curve: factors influencing cost reductions in photovoltaics. </w:t>
      </w:r>
      <w:r>
        <w:rPr>
          <w:rFonts w:ascii="Times New Roman" w:eastAsia="Times New Roman" w:hAnsi="Times New Roman" w:cs="Times New Roman"/>
          <w:i/>
          <w:sz w:val="24"/>
          <w:szCs w:val="24"/>
        </w:rPr>
        <w:t>Energy Policy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34</w:t>
      </w:r>
      <w:r>
        <w:rPr>
          <w:rFonts w:ascii="Times New Roman" w:eastAsia="Times New Roman" w:hAnsi="Times New Roman" w:cs="Times New Roman"/>
          <w:sz w:val="24"/>
          <w:szCs w:val="24"/>
        </w:rPr>
        <w:t>(17), 3218–3232. https://doi.org/10.1016/j.enpol.2005.06.020</w:t>
      </w:r>
    </w:p>
    <w:p w14:paraId="556582BF" w14:textId="77777777" w:rsidR="00F21C37" w:rsidRDefault="00875D4A">
      <w:pPr>
        <w:widowControl w:val="0"/>
        <w:spacing w:line="36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Nihous</w:t>
      </w:r>
      <w:proofErr w:type="spellEnd"/>
      <w:r>
        <w:rPr>
          <w:rFonts w:ascii="Times New Roman" w:eastAsia="Times New Roman" w:hAnsi="Times New Roman" w:cs="Times New Roman"/>
          <w:sz w:val="24"/>
          <w:szCs w:val="24"/>
        </w:rPr>
        <w:t xml:space="preserve">, G. C. (2007). A preliminary assessment of ocean thermal energy conversion resources. </w:t>
      </w:r>
      <w:r>
        <w:rPr>
          <w:rFonts w:ascii="Times New Roman" w:eastAsia="Times New Roman" w:hAnsi="Times New Roman" w:cs="Times New Roman"/>
          <w:i/>
          <w:sz w:val="24"/>
          <w:szCs w:val="24"/>
        </w:rPr>
        <w:t>Journal of Energy Resources Technology, Transactions of the ASME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129</w:t>
      </w:r>
      <w:r>
        <w:rPr>
          <w:rFonts w:ascii="Times New Roman" w:eastAsia="Times New Roman" w:hAnsi="Times New Roman" w:cs="Times New Roman"/>
          <w:sz w:val="24"/>
          <w:szCs w:val="24"/>
        </w:rPr>
        <w:t>(1), 10–17. https://doi.org/10.1115/1.2424965</w:t>
      </w:r>
    </w:p>
    <w:p w14:paraId="3255AC2F" w14:textId="77777777" w:rsidR="00F21C37" w:rsidRDefault="00875D4A">
      <w:pPr>
        <w:widowControl w:val="0"/>
        <w:spacing w:line="36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Nihous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Ǵrard</w:t>
      </w:r>
      <w:proofErr w:type="spellEnd"/>
      <w:r>
        <w:rPr>
          <w:rFonts w:ascii="Times New Roman" w:eastAsia="Times New Roman" w:hAnsi="Times New Roman" w:cs="Times New Roman"/>
          <w:sz w:val="24"/>
          <w:szCs w:val="24"/>
        </w:rPr>
        <w:t xml:space="preserve"> C. (2010). Mapping available Ocean Thermal Energy Conversion resources around the main Hawaiian Islands with state-of-the-art tools. </w:t>
      </w:r>
      <w:r>
        <w:rPr>
          <w:rFonts w:ascii="Times New Roman" w:eastAsia="Times New Roman" w:hAnsi="Times New Roman" w:cs="Times New Roman"/>
          <w:i/>
          <w:sz w:val="24"/>
          <w:szCs w:val="24"/>
        </w:rPr>
        <w:t>Journal of Renewable and Sustainable Energy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w:t>
      </w:r>
      <w:r>
        <w:rPr>
          <w:rFonts w:ascii="Times New Roman" w:eastAsia="Times New Roman" w:hAnsi="Times New Roman" w:cs="Times New Roman"/>
          <w:sz w:val="24"/>
          <w:szCs w:val="24"/>
        </w:rPr>
        <w:t>(4), 2–11. https://doi.org/10.1063/1.3463051</w:t>
      </w:r>
    </w:p>
    <w:p w14:paraId="1BBB55E7" w14:textId="77777777" w:rsidR="00F21C37" w:rsidRDefault="00875D4A">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Ochs, A., </w:t>
      </w:r>
      <w:proofErr w:type="spellStart"/>
      <w:r>
        <w:rPr>
          <w:rFonts w:ascii="Times New Roman" w:eastAsia="Times New Roman" w:hAnsi="Times New Roman" w:cs="Times New Roman"/>
          <w:sz w:val="24"/>
          <w:szCs w:val="24"/>
        </w:rPr>
        <w:t>Konold</w:t>
      </w:r>
      <w:proofErr w:type="spellEnd"/>
      <w:r>
        <w:rPr>
          <w:rFonts w:ascii="Times New Roman" w:eastAsia="Times New Roman" w:hAnsi="Times New Roman" w:cs="Times New Roman"/>
          <w:sz w:val="24"/>
          <w:szCs w:val="24"/>
        </w:rPr>
        <w:t xml:space="preserve">, K., Auth, K., </w:t>
      </w:r>
      <w:proofErr w:type="spellStart"/>
      <w:r>
        <w:rPr>
          <w:rFonts w:ascii="Times New Roman" w:eastAsia="Times New Roman" w:hAnsi="Times New Roman" w:cs="Times New Roman"/>
          <w:sz w:val="24"/>
          <w:szCs w:val="24"/>
        </w:rPr>
        <w:t>Musolino</w:t>
      </w:r>
      <w:proofErr w:type="spellEnd"/>
      <w:r>
        <w:rPr>
          <w:rFonts w:ascii="Times New Roman" w:eastAsia="Times New Roman" w:hAnsi="Times New Roman" w:cs="Times New Roman"/>
          <w:sz w:val="24"/>
          <w:szCs w:val="24"/>
        </w:rPr>
        <w:t>, E., &amp; Killeen, P. (2015). Caribbean Sustainable Energy Roadmap and Strategy. Washington D.C., USA.</w:t>
      </w:r>
    </w:p>
    <w:p w14:paraId="7CDB35B0" w14:textId="77777777" w:rsidR="00F21C37" w:rsidRDefault="00875D4A">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Park, S., Chun, W., &amp; Kim, N. (2017). Simulated production of electric power and desalination using Solar-OTEC hybrid system. </w:t>
      </w:r>
      <w:r>
        <w:rPr>
          <w:rFonts w:ascii="Times New Roman" w:eastAsia="Times New Roman" w:hAnsi="Times New Roman" w:cs="Times New Roman"/>
          <w:i/>
          <w:sz w:val="24"/>
          <w:szCs w:val="24"/>
        </w:rPr>
        <w:t>International Journal of Energy Research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41</w:t>
      </w:r>
      <w:r>
        <w:rPr>
          <w:rFonts w:ascii="Times New Roman" w:eastAsia="Times New Roman" w:hAnsi="Times New Roman" w:cs="Times New Roman"/>
          <w:sz w:val="24"/>
          <w:szCs w:val="24"/>
        </w:rPr>
        <w:t>(5), 637–649. https://doi.org/10.1002/er.3641</w:t>
      </w:r>
    </w:p>
    <w:p w14:paraId="665A4218" w14:textId="77777777" w:rsidR="001947DC" w:rsidRDefault="001947DC" w:rsidP="001947DC">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Ram, M., Bogdanov, D., </w:t>
      </w:r>
      <w:proofErr w:type="spellStart"/>
      <w:r>
        <w:rPr>
          <w:rFonts w:ascii="Times New Roman" w:eastAsia="Times New Roman" w:hAnsi="Times New Roman" w:cs="Times New Roman"/>
          <w:sz w:val="24"/>
          <w:szCs w:val="24"/>
        </w:rPr>
        <w:t>Aghahosseini</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Oyewo</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Gulagi</w:t>
      </w:r>
      <w:proofErr w:type="spellEnd"/>
      <w:r>
        <w:rPr>
          <w:rFonts w:ascii="Times New Roman" w:eastAsia="Times New Roman" w:hAnsi="Times New Roman" w:cs="Times New Roman"/>
          <w:sz w:val="24"/>
          <w:szCs w:val="24"/>
        </w:rPr>
        <w:t xml:space="preserve">, A., Child, M., ... &amp; Breyer, C. </w:t>
      </w:r>
      <w:r>
        <w:rPr>
          <w:rFonts w:ascii="Times New Roman" w:eastAsia="Times New Roman" w:hAnsi="Times New Roman" w:cs="Times New Roman"/>
          <w:sz w:val="24"/>
          <w:szCs w:val="24"/>
        </w:rPr>
        <w:lastRenderedPageBreak/>
        <w:t>(2017). Global energy system based on 100% renewable energy—power sector. Lappeenranta University of Technology and Energy Watch Group: Lappeenranta, Finland.</w:t>
      </w:r>
    </w:p>
    <w:p w14:paraId="2FA67541" w14:textId="777FBF92" w:rsidR="001947DC" w:rsidRDefault="001947DC" w:rsidP="001947DC">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Ram, M. </w:t>
      </w:r>
      <w:r w:rsidR="001A5AE6" w:rsidRPr="001A5AE6">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Global Energy System based on 100% Renewable Energy - Power, Heat, Transport and Desalination sectors. Study by Lappeenranta University of Technology and Energy Watch Group</w:t>
      </w:r>
    </w:p>
    <w:p w14:paraId="446733FD" w14:textId="77777777" w:rsidR="001D7887" w:rsidRPr="00C808B3" w:rsidRDefault="001D7887" w:rsidP="001D7887">
      <w:pPr>
        <w:widowControl w:val="0"/>
        <w:spacing w:line="360" w:lineRule="auto"/>
        <w:ind w:left="480" w:hanging="480"/>
        <w:rPr>
          <w:rFonts w:ascii="Times New Roman" w:eastAsia="Times New Roman" w:hAnsi="Times New Roman" w:cs="Times New Roman"/>
          <w:sz w:val="24"/>
          <w:szCs w:val="24"/>
        </w:rPr>
      </w:pPr>
      <w:proofErr w:type="spellStart"/>
      <w:r w:rsidRPr="0014064E">
        <w:rPr>
          <w:rFonts w:ascii="Times New Roman" w:eastAsia="Times New Roman" w:hAnsi="Times New Roman" w:cs="Times New Roman"/>
          <w:sz w:val="24"/>
          <w:szCs w:val="24"/>
        </w:rPr>
        <w:t>Rogelj</w:t>
      </w:r>
      <w:proofErr w:type="spellEnd"/>
      <w:r w:rsidRPr="0014064E">
        <w:rPr>
          <w:rFonts w:ascii="Times New Roman" w:eastAsia="Times New Roman" w:hAnsi="Times New Roman" w:cs="Times New Roman"/>
          <w:sz w:val="24"/>
          <w:szCs w:val="24"/>
        </w:rPr>
        <w:t xml:space="preserve">, J., Hare, W., Lowe, J., van Vuuren, D. P., </w:t>
      </w:r>
      <w:proofErr w:type="spellStart"/>
      <w:r w:rsidRPr="0014064E">
        <w:rPr>
          <w:rFonts w:ascii="Times New Roman" w:eastAsia="Times New Roman" w:hAnsi="Times New Roman" w:cs="Times New Roman"/>
          <w:sz w:val="24"/>
          <w:szCs w:val="24"/>
        </w:rPr>
        <w:t>Riahi</w:t>
      </w:r>
      <w:proofErr w:type="spellEnd"/>
      <w:r w:rsidRPr="0014064E">
        <w:rPr>
          <w:rFonts w:ascii="Times New Roman" w:eastAsia="Times New Roman" w:hAnsi="Times New Roman" w:cs="Times New Roman"/>
          <w:sz w:val="24"/>
          <w:szCs w:val="24"/>
        </w:rPr>
        <w:t xml:space="preserve">, K., Matthews, B., … </w:t>
      </w:r>
      <w:proofErr w:type="spellStart"/>
      <w:r>
        <w:rPr>
          <w:rFonts w:ascii="Times New Roman" w:eastAsia="Times New Roman" w:hAnsi="Times New Roman" w:cs="Times New Roman"/>
          <w:sz w:val="24"/>
          <w:szCs w:val="24"/>
        </w:rPr>
        <w:t>Meinshausen</w:t>
      </w:r>
      <w:proofErr w:type="spellEnd"/>
      <w:r>
        <w:rPr>
          <w:rFonts w:ascii="Times New Roman" w:eastAsia="Times New Roman" w:hAnsi="Times New Roman" w:cs="Times New Roman"/>
          <w:sz w:val="24"/>
          <w:szCs w:val="24"/>
        </w:rPr>
        <w:t xml:space="preserve">, M. (2011). Emission pathways consistent with a 2 °C global temperature limit. </w:t>
      </w:r>
      <w:r w:rsidRPr="00C808B3">
        <w:rPr>
          <w:rFonts w:ascii="Times New Roman" w:eastAsia="Times New Roman" w:hAnsi="Times New Roman" w:cs="Times New Roman"/>
          <w:i/>
          <w:sz w:val="24"/>
          <w:szCs w:val="24"/>
        </w:rPr>
        <w:t>Nature Climate Change</w:t>
      </w:r>
      <w:r w:rsidRPr="00C808B3">
        <w:rPr>
          <w:rFonts w:ascii="Times New Roman" w:eastAsia="Times New Roman" w:hAnsi="Times New Roman" w:cs="Times New Roman"/>
          <w:sz w:val="24"/>
          <w:szCs w:val="24"/>
        </w:rPr>
        <w:t xml:space="preserve">, </w:t>
      </w:r>
      <w:r w:rsidRPr="00C808B3">
        <w:rPr>
          <w:rFonts w:ascii="Times New Roman" w:eastAsia="Times New Roman" w:hAnsi="Times New Roman" w:cs="Times New Roman"/>
          <w:i/>
          <w:sz w:val="24"/>
          <w:szCs w:val="24"/>
        </w:rPr>
        <w:t>1</w:t>
      </w:r>
      <w:r w:rsidRPr="00C808B3">
        <w:rPr>
          <w:rFonts w:ascii="Times New Roman" w:eastAsia="Times New Roman" w:hAnsi="Times New Roman" w:cs="Times New Roman"/>
          <w:sz w:val="24"/>
          <w:szCs w:val="24"/>
        </w:rPr>
        <w:t>(8), 413–418. https://doi.org/10.1038/nclimate1258</w:t>
      </w:r>
    </w:p>
    <w:p w14:paraId="3DF19455" w14:textId="77777777" w:rsidR="008C4EA8" w:rsidRDefault="008C4EA8" w:rsidP="008C4EA8">
      <w:pPr>
        <w:widowControl w:val="0"/>
        <w:spacing w:line="36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Suberu</w:t>
      </w:r>
      <w:proofErr w:type="spellEnd"/>
      <w:r>
        <w:rPr>
          <w:rFonts w:ascii="Times New Roman" w:eastAsia="Times New Roman" w:hAnsi="Times New Roman" w:cs="Times New Roman"/>
          <w:sz w:val="24"/>
          <w:szCs w:val="24"/>
        </w:rPr>
        <w:t xml:space="preserve">, M. Y., Mustafa, M. W., &amp; Bashir, N. (2014). Energy storage systems for renewable energy power sector integration and mitigation of intermittency. </w:t>
      </w:r>
      <w:r>
        <w:rPr>
          <w:rFonts w:ascii="Times New Roman" w:eastAsia="Times New Roman" w:hAnsi="Times New Roman" w:cs="Times New Roman"/>
          <w:i/>
          <w:sz w:val="24"/>
          <w:szCs w:val="24"/>
        </w:rPr>
        <w:t>Renewable and Sustainable Energy Reviews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35</w:t>
      </w:r>
      <w:r>
        <w:rPr>
          <w:rFonts w:ascii="Times New Roman" w:eastAsia="Times New Roman" w:hAnsi="Times New Roman" w:cs="Times New Roman"/>
          <w:sz w:val="24"/>
          <w:szCs w:val="24"/>
        </w:rPr>
        <w:t>, 499–514. https://doi.org/10.1016/j.rser.2014.04.009</w:t>
      </w:r>
    </w:p>
    <w:p w14:paraId="00A798AD" w14:textId="77777777" w:rsidR="00F21C37" w:rsidRDefault="00875D4A">
      <w:pPr>
        <w:widowControl w:val="0"/>
        <w:spacing w:line="360" w:lineRule="auto"/>
        <w:ind w:left="480" w:hanging="480"/>
        <w:rPr>
          <w:rFonts w:ascii="Times New Roman" w:eastAsia="Times New Roman" w:hAnsi="Times New Roman" w:cs="Times New Roman"/>
          <w:sz w:val="24"/>
          <w:szCs w:val="24"/>
        </w:rPr>
      </w:pPr>
      <w:proofErr w:type="spellStart"/>
      <w:r w:rsidRPr="00C808B3">
        <w:rPr>
          <w:rFonts w:ascii="Times New Roman" w:eastAsia="Times New Roman" w:hAnsi="Times New Roman" w:cs="Times New Roman"/>
          <w:sz w:val="24"/>
          <w:szCs w:val="24"/>
          <w:lang w:val="it-IT"/>
        </w:rPr>
        <w:t>Terraza</w:t>
      </w:r>
      <w:proofErr w:type="spellEnd"/>
      <w:r w:rsidRPr="00C808B3">
        <w:rPr>
          <w:rFonts w:ascii="Times New Roman" w:eastAsia="Times New Roman" w:hAnsi="Times New Roman" w:cs="Times New Roman"/>
          <w:sz w:val="24"/>
          <w:szCs w:val="24"/>
          <w:lang w:val="it-IT"/>
        </w:rPr>
        <w:t xml:space="preserve">, H., </w:t>
      </w:r>
      <w:proofErr w:type="spellStart"/>
      <w:r w:rsidRPr="00C808B3">
        <w:rPr>
          <w:rFonts w:ascii="Times New Roman" w:eastAsia="Times New Roman" w:hAnsi="Times New Roman" w:cs="Times New Roman"/>
          <w:sz w:val="24"/>
          <w:szCs w:val="24"/>
          <w:lang w:val="it-IT"/>
        </w:rPr>
        <w:t>Daza</w:t>
      </w:r>
      <w:proofErr w:type="spellEnd"/>
      <w:r w:rsidRPr="00C808B3">
        <w:rPr>
          <w:rFonts w:ascii="Times New Roman" w:eastAsia="Times New Roman" w:hAnsi="Times New Roman" w:cs="Times New Roman"/>
          <w:sz w:val="24"/>
          <w:szCs w:val="24"/>
          <w:lang w:val="it-IT"/>
        </w:rPr>
        <w:t xml:space="preserve">, D., Arce, E. M., Faure, M. S., &amp; </w:t>
      </w:r>
      <w:proofErr w:type="spellStart"/>
      <w:r w:rsidRPr="00C808B3">
        <w:rPr>
          <w:rFonts w:ascii="Times New Roman" w:eastAsia="Times New Roman" w:hAnsi="Times New Roman" w:cs="Times New Roman"/>
          <w:sz w:val="24"/>
          <w:szCs w:val="24"/>
          <w:lang w:val="it-IT"/>
        </w:rPr>
        <w:t>Espinoza</w:t>
      </w:r>
      <w:proofErr w:type="spellEnd"/>
      <w:r w:rsidRPr="00C808B3">
        <w:rPr>
          <w:rFonts w:ascii="Times New Roman" w:eastAsia="Times New Roman" w:hAnsi="Times New Roman" w:cs="Times New Roman"/>
          <w:sz w:val="24"/>
          <w:szCs w:val="24"/>
          <w:lang w:val="it-IT"/>
        </w:rPr>
        <w:t xml:space="preserve">, P. T. (2010). </w:t>
      </w:r>
      <w:r>
        <w:rPr>
          <w:rFonts w:ascii="Times New Roman" w:eastAsia="Times New Roman" w:hAnsi="Times New Roman" w:cs="Times New Roman"/>
          <w:sz w:val="24"/>
          <w:szCs w:val="24"/>
        </w:rPr>
        <w:t>Regional evaluation on urban solid waste management in Latin America and the Caribbean: 2010 report. Inter-American Development Bank.</w:t>
      </w:r>
    </w:p>
    <w:p w14:paraId="40EB559D" w14:textId="77777777" w:rsidR="00A205A9" w:rsidRDefault="00A205A9" w:rsidP="00A205A9">
      <w:pPr>
        <w:widowControl w:val="0"/>
        <w:spacing w:line="360" w:lineRule="auto"/>
        <w:ind w:left="480" w:hanging="480"/>
        <w:rPr>
          <w:rFonts w:ascii="Times New Roman" w:eastAsia="Times New Roman" w:hAnsi="Times New Roman" w:cs="Times New Roman"/>
          <w:sz w:val="24"/>
          <w:szCs w:val="24"/>
        </w:rPr>
      </w:pPr>
      <w:proofErr w:type="spellStart"/>
      <w:r w:rsidRPr="00C808B3">
        <w:rPr>
          <w:rFonts w:ascii="Times New Roman" w:eastAsia="Times New Roman" w:hAnsi="Times New Roman" w:cs="Times New Roman"/>
          <w:sz w:val="24"/>
          <w:szCs w:val="24"/>
        </w:rPr>
        <w:t>Teske</w:t>
      </w:r>
      <w:proofErr w:type="spellEnd"/>
      <w:r w:rsidRPr="00C808B3">
        <w:rPr>
          <w:rFonts w:ascii="Times New Roman" w:eastAsia="Times New Roman" w:hAnsi="Times New Roman" w:cs="Times New Roman"/>
          <w:sz w:val="24"/>
          <w:szCs w:val="24"/>
        </w:rPr>
        <w:t xml:space="preserve">, S. (ed.) </w:t>
      </w:r>
      <w:r>
        <w:rPr>
          <w:rFonts w:ascii="Times New Roman" w:eastAsia="Times New Roman" w:hAnsi="Times New Roman" w:cs="Times New Roman"/>
          <w:sz w:val="24"/>
          <w:szCs w:val="24"/>
        </w:rPr>
        <w:t>(2019). Achieving the Paris Climate Agreement Goals: Global and Regional 100% Renewable Energy Scenarios with Non-energy GHG Pathways for +1.5C and +2C (Springer, Switzerland) https://doi.org/10.1007/978-3-030-05843-2</w:t>
      </w:r>
    </w:p>
    <w:p w14:paraId="1F40361D" w14:textId="77777777" w:rsidR="00A205A9" w:rsidRPr="00C27336" w:rsidRDefault="00A205A9" w:rsidP="00A205A9">
      <w:pPr>
        <w:widowControl w:val="0"/>
        <w:spacing w:line="360" w:lineRule="auto"/>
        <w:ind w:left="480" w:hanging="480"/>
        <w:rPr>
          <w:rFonts w:ascii="Times New Roman" w:eastAsia="Times New Roman" w:hAnsi="Times New Roman" w:cs="Times New Roman"/>
          <w:sz w:val="24"/>
          <w:szCs w:val="24"/>
        </w:rPr>
      </w:pPr>
      <w:r w:rsidRPr="000F6DB0">
        <w:rPr>
          <w:rFonts w:ascii="Times New Roman" w:eastAsia="Times New Roman" w:hAnsi="Times New Roman" w:cs="Times New Roman"/>
          <w:sz w:val="24"/>
          <w:szCs w:val="24"/>
          <w:lang w:val="de-DE"/>
        </w:rPr>
        <w:t xml:space="preserve">Thomas, A., </w:t>
      </w:r>
      <w:proofErr w:type="spellStart"/>
      <w:r w:rsidRPr="000F6DB0">
        <w:rPr>
          <w:rFonts w:ascii="Times New Roman" w:eastAsia="Times New Roman" w:hAnsi="Times New Roman" w:cs="Times New Roman"/>
          <w:sz w:val="24"/>
          <w:szCs w:val="24"/>
          <w:lang w:val="de-DE"/>
        </w:rPr>
        <w:t>Schleussner</w:t>
      </w:r>
      <w:proofErr w:type="spellEnd"/>
      <w:r w:rsidRPr="000F6DB0">
        <w:rPr>
          <w:rFonts w:ascii="Times New Roman" w:eastAsia="Times New Roman" w:hAnsi="Times New Roman" w:cs="Times New Roman"/>
          <w:sz w:val="24"/>
          <w:szCs w:val="24"/>
          <w:lang w:val="de-DE"/>
        </w:rPr>
        <w:t>, C.-F</w:t>
      </w:r>
      <w:r>
        <w:rPr>
          <w:rFonts w:ascii="Times New Roman" w:eastAsia="Times New Roman" w:hAnsi="Times New Roman" w:cs="Times New Roman"/>
          <w:sz w:val="24"/>
          <w:szCs w:val="24"/>
          <w:lang w:val="de-DE"/>
        </w:rPr>
        <w:t xml:space="preserve">., Kumar, M. (2018). </w:t>
      </w:r>
      <w:r w:rsidRPr="000F6DB0">
        <w:rPr>
          <w:rFonts w:ascii="Times New Roman" w:eastAsia="Times New Roman" w:hAnsi="Times New Roman" w:cs="Times New Roman"/>
          <w:sz w:val="24"/>
          <w:szCs w:val="24"/>
        </w:rPr>
        <w:t>Small island developing states a</w:t>
      </w:r>
      <w:r>
        <w:rPr>
          <w:rFonts w:ascii="Times New Roman" w:eastAsia="Times New Roman" w:hAnsi="Times New Roman" w:cs="Times New Roman"/>
          <w:sz w:val="24"/>
          <w:szCs w:val="24"/>
        </w:rPr>
        <w:t>nd 1.5</w:t>
      </w:r>
      <w:r>
        <w:rPr>
          <w:rFonts w:eastAsia="Times New Roman"/>
          <w:sz w:val="24"/>
          <w:szCs w:val="24"/>
        </w:rPr>
        <w:t>°</w:t>
      </w:r>
      <w:r>
        <w:rPr>
          <w:rFonts w:ascii="Times New Roman" w:eastAsia="Times New Roman" w:hAnsi="Times New Roman" w:cs="Times New Roman"/>
          <w:sz w:val="24"/>
          <w:szCs w:val="24"/>
        </w:rPr>
        <w:t xml:space="preserve">C. Regional Environmental Change 18, 2197-2200. </w:t>
      </w:r>
      <w:r w:rsidRPr="000F6DB0">
        <w:rPr>
          <w:rStyle w:val="fontstyle01"/>
          <w:rFonts w:ascii="Times New Roman" w:hAnsi="Times New Roman" w:cs="Times New Roman"/>
          <w:sz w:val="24"/>
          <w:szCs w:val="24"/>
        </w:rPr>
        <w:t>https://doi.org/10.1007/s10113-018-1430-7</w:t>
      </w:r>
    </w:p>
    <w:p w14:paraId="02ACD99A" w14:textId="77777777" w:rsidR="001D7887" w:rsidRDefault="001D7887" w:rsidP="001D7887">
      <w:pPr>
        <w:widowControl w:val="0"/>
        <w:spacing w:line="36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Toktarova</w:t>
      </w:r>
      <w:proofErr w:type="spellEnd"/>
      <w:r>
        <w:rPr>
          <w:rFonts w:ascii="Times New Roman" w:eastAsia="Times New Roman" w:hAnsi="Times New Roman" w:cs="Times New Roman"/>
          <w:sz w:val="24"/>
          <w:szCs w:val="24"/>
        </w:rPr>
        <w:t xml:space="preserve">, A., Gruber, L., </w:t>
      </w:r>
      <w:proofErr w:type="spellStart"/>
      <w:r>
        <w:rPr>
          <w:rFonts w:ascii="Times New Roman" w:eastAsia="Times New Roman" w:hAnsi="Times New Roman" w:cs="Times New Roman"/>
          <w:sz w:val="24"/>
          <w:szCs w:val="24"/>
        </w:rPr>
        <w:t>Hlusiak</w:t>
      </w:r>
      <w:proofErr w:type="spellEnd"/>
      <w:r>
        <w:rPr>
          <w:rFonts w:ascii="Times New Roman" w:eastAsia="Times New Roman" w:hAnsi="Times New Roman" w:cs="Times New Roman"/>
          <w:sz w:val="24"/>
          <w:szCs w:val="24"/>
        </w:rPr>
        <w:t>, M., Bogdanov, D., &amp; Breyer, C. (2019). Long term load projection in high resolution for all countries globally. International Journal of Electrical Power &amp; Energy Systems, 111, 160-181.</w:t>
      </w:r>
    </w:p>
    <w:p w14:paraId="3898E284" w14:textId="77777777" w:rsidR="00F21C37" w:rsidRDefault="00875D4A">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Vega, L. A. (1992). Economics of ocean thermal energy conversion (OTEC). </w:t>
      </w:r>
      <w:r>
        <w:rPr>
          <w:rFonts w:ascii="Times New Roman" w:eastAsia="Times New Roman" w:hAnsi="Times New Roman" w:cs="Times New Roman"/>
          <w:i/>
          <w:sz w:val="24"/>
          <w:szCs w:val="24"/>
        </w:rPr>
        <w:t>Ocean Energy Recovery - The State of the Art</w:t>
      </w:r>
      <w:r>
        <w:rPr>
          <w:rFonts w:ascii="Times New Roman" w:eastAsia="Times New Roman" w:hAnsi="Times New Roman" w:cs="Times New Roman"/>
          <w:sz w:val="24"/>
          <w:szCs w:val="24"/>
        </w:rPr>
        <w:t>, 152–181.</w:t>
      </w:r>
    </w:p>
    <w:p w14:paraId="5C36A83C" w14:textId="77777777" w:rsidR="00F21C37" w:rsidRDefault="00875D4A">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Vega, L. A. (2010). Economies of ocean thermal energy conversion (OTEC): An update. </w:t>
      </w:r>
      <w:r>
        <w:rPr>
          <w:rFonts w:ascii="Times New Roman" w:eastAsia="Times New Roman" w:hAnsi="Times New Roman" w:cs="Times New Roman"/>
          <w:i/>
          <w:sz w:val="24"/>
          <w:szCs w:val="24"/>
        </w:rPr>
        <w:t>Proceedings of the Annual Offshore Technology Conference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w:t>
      </w:r>
      <w:r>
        <w:rPr>
          <w:rFonts w:ascii="Times New Roman" w:eastAsia="Times New Roman" w:hAnsi="Times New Roman" w:cs="Times New Roman"/>
          <w:sz w:val="24"/>
          <w:szCs w:val="24"/>
        </w:rPr>
        <w:t>, 3239–3256. https://doi.org/10.4043/21016-ms</w:t>
      </w:r>
    </w:p>
    <w:p w14:paraId="37E0F9A3" w14:textId="77777777" w:rsidR="00F21C37" w:rsidRDefault="00875D4A">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Wang, M., Jing, R., Zhang, H., Meng, C., Li, N., &amp; Zhao, Y. (2018). An innovative Organic </w:t>
      </w:r>
      <w:r>
        <w:rPr>
          <w:rFonts w:ascii="Times New Roman" w:eastAsia="Times New Roman" w:hAnsi="Times New Roman" w:cs="Times New Roman"/>
          <w:sz w:val="24"/>
          <w:szCs w:val="24"/>
        </w:rPr>
        <w:lastRenderedPageBreak/>
        <w:t xml:space="preserve">Rankine Cycle (ORC) based Ocean Thermal Energy Conversion (OTEC) system with performance simulation and multi-objective optimization. </w:t>
      </w:r>
      <w:r>
        <w:rPr>
          <w:rFonts w:ascii="Times New Roman" w:eastAsia="Times New Roman" w:hAnsi="Times New Roman" w:cs="Times New Roman"/>
          <w:i/>
          <w:sz w:val="24"/>
          <w:szCs w:val="24"/>
        </w:rPr>
        <w:t>Applied Thermal Engineering</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145</w:t>
      </w:r>
      <w:r>
        <w:rPr>
          <w:rFonts w:ascii="Times New Roman" w:eastAsia="Times New Roman" w:hAnsi="Times New Roman" w:cs="Times New Roman"/>
          <w:sz w:val="24"/>
          <w:szCs w:val="24"/>
        </w:rPr>
        <w:t>(August), 743–754. https://doi.org/10.1016/j.applthermaleng.2018.09.075</w:t>
      </w:r>
    </w:p>
    <w:p w14:paraId="4CD5B503" w14:textId="3F2FC1FD" w:rsidR="00F21C37" w:rsidRDefault="00875D4A">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Watt, A. D., Mathews, F. S., &amp; Hathaway, R. E. (1977). Open cycle ocean thermal energy conversion. A preliminary engineering evaluation.</w:t>
      </w:r>
      <w:r w:rsidR="00727386">
        <w:rPr>
          <w:rFonts w:ascii="Times New Roman" w:eastAsia="Times New Roman" w:hAnsi="Times New Roman" w:cs="Times New Roman"/>
          <w:sz w:val="24"/>
          <w:szCs w:val="24"/>
        </w:rPr>
        <w:t xml:space="preserve"> US Energy Research and Development Administration, Report ALO/3723-76/3. </w:t>
      </w:r>
    </w:p>
    <w:p w14:paraId="2EAF42CB" w14:textId="03183C55" w:rsidR="00BA6521" w:rsidRPr="00E61424" w:rsidRDefault="00BA6521" w:rsidP="00D110FB">
      <w:pPr>
        <w:widowControl w:val="0"/>
        <w:spacing w:line="360" w:lineRule="auto"/>
        <w:ind w:left="480" w:hanging="480"/>
        <w:rPr>
          <w:rFonts w:ascii="Times New Roman" w:hAnsi="Times New Roman" w:cs="Times New Roman"/>
          <w:sz w:val="24"/>
          <w:szCs w:val="24"/>
        </w:rPr>
      </w:pPr>
      <w:r w:rsidRPr="00E61424">
        <w:rPr>
          <w:rFonts w:ascii="Times New Roman" w:hAnsi="Times New Roman" w:cs="Times New Roman"/>
          <w:sz w:val="24"/>
          <w:szCs w:val="24"/>
        </w:rPr>
        <w:t>Y</w:t>
      </w:r>
      <w:r w:rsidRPr="00E61424">
        <w:rPr>
          <w:rFonts w:ascii="Times New Roman" w:hAnsi="Times New Roman" w:cs="Times New Roman"/>
          <w:sz w:val="24"/>
          <w:szCs w:val="24"/>
        </w:rPr>
        <w:t>ang, Y</w:t>
      </w:r>
      <w:r w:rsidRPr="00727386">
        <w:rPr>
          <w:rFonts w:ascii="Times New Roman" w:hAnsi="Times New Roman" w:cs="Times New Roman"/>
          <w:sz w:val="24"/>
          <w:szCs w:val="24"/>
        </w:rPr>
        <w:t>.,</w:t>
      </w:r>
      <w:r w:rsidRPr="00E61424">
        <w:rPr>
          <w:rFonts w:ascii="Times New Roman" w:hAnsi="Times New Roman" w:cs="Times New Roman"/>
          <w:sz w:val="24"/>
          <w:szCs w:val="24"/>
        </w:rPr>
        <w:t xml:space="preserve">  </w:t>
      </w:r>
      <w:proofErr w:type="spellStart"/>
      <w:r w:rsidRPr="00E61424">
        <w:rPr>
          <w:rFonts w:ascii="Times New Roman" w:hAnsi="Times New Roman" w:cs="Times New Roman"/>
          <w:sz w:val="24"/>
          <w:szCs w:val="24"/>
        </w:rPr>
        <w:t>Bremner</w:t>
      </w:r>
      <w:proofErr w:type="spellEnd"/>
      <w:r w:rsidRPr="00E61424">
        <w:rPr>
          <w:rFonts w:ascii="Times New Roman" w:hAnsi="Times New Roman" w:cs="Times New Roman"/>
          <w:sz w:val="24"/>
          <w:szCs w:val="24"/>
        </w:rPr>
        <w:t>, S</w:t>
      </w:r>
      <w:r w:rsidRPr="00727386">
        <w:rPr>
          <w:rFonts w:ascii="Times New Roman" w:hAnsi="Times New Roman" w:cs="Times New Roman"/>
          <w:sz w:val="24"/>
          <w:szCs w:val="24"/>
        </w:rPr>
        <w:t>.,</w:t>
      </w:r>
      <w:r w:rsidRPr="00E61424">
        <w:rPr>
          <w:rFonts w:ascii="Times New Roman" w:hAnsi="Times New Roman" w:cs="Times New Roman"/>
          <w:sz w:val="24"/>
          <w:szCs w:val="24"/>
        </w:rPr>
        <w:t xml:space="preserve"> </w:t>
      </w:r>
      <w:proofErr w:type="spellStart"/>
      <w:r w:rsidRPr="00E61424">
        <w:rPr>
          <w:rFonts w:ascii="Times New Roman" w:hAnsi="Times New Roman" w:cs="Times New Roman"/>
          <w:sz w:val="24"/>
          <w:szCs w:val="24"/>
        </w:rPr>
        <w:t>Menictas</w:t>
      </w:r>
      <w:proofErr w:type="spellEnd"/>
      <w:r w:rsidRPr="00E61424">
        <w:rPr>
          <w:rFonts w:ascii="Times New Roman" w:hAnsi="Times New Roman" w:cs="Times New Roman"/>
          <w:sz w:val="24"/>
          <w:szCs w:val="24"/>
        </w:rPr>
        <w:t>, C</w:t>
      </w:r>
      <w:r w:rsidRPr="00727386">
        <w:rPr>
          <w:rFonts w:ascii="Times New Roman" w:hAnsi="Times New Roman" w:cs="Times New Roman"/>
          <w:sz w:val="24"/>
          <w:szCs w:val="24"/>
        </w:rPr>
        <w:t>.</w:t>
      </w:r>
      <w:r w:rsidRPr="00E61424">
        <w:rPr>
          <w:rFonts w:ascii="Times New Roman" w:hAnsi="Times New Roman" w:cs="Times New Roman"/>
          <w:sz w:val="24"/>
          <w:szCs w:val="24"/>
        </w:rPr>
        <w:t xml:space="preserve"> &amp; Kay, M</w:t>
      </w:r>
      <w:r w:rsidRPr="00727386">
        <w:rPr>
          <w:rFonts w:ascii="Times New Roman" w:hAnsi="Times New Roman" w:cs="Times New Roman"/>
          <w:sz w:val="24"/>
          <w:szCs w:val="24"/>
        </w:rPr>
        <w:t>.</w:t>
      </w:r>
      <w:r w:rsidRPr="00E61424">
        <w:rPr>
          <w:rFonts w:ascii="Times New Roman" w:hAnsi="Times New Roman" w:cs="Times New Roman"/>
          <w:sz w:val="24"/>
          <w:szCs w:val="24"/>
        </w:rPr>
        <w:t xml:space="preserve"> </w:t>
      </w:r>
      <w:r w:rsidRPr="00E61424">
        <w:rPr>
          <w:rFonts w:ascii="Times New Roman" w:hAnsi="Times New Roman" w:cs="Times New Roman"/>
          <w:sz w:val="24"/>
          <w:szCs w:val="24"/>
        </w:rPr>
        <w:t xml:space="preserve"> </w:t>
      </w:r>
      <w:r w:rsidRPr="00E61424">
        <w:rPr>
          <w:rFonts w:ascii="Times New Roman" w:hAnsi="Times New Roman" w:cs="Times New Roman"/>
          <w:sz w:val="24"/>
          <w:szCs w:val="24"/>
        </w:rPr>
        <w:t>(</w:t>
      </w:r>
      <w:r w:rsidRPr="00E61424">
        <w:rPr>
          <w:rFonts w:ascii="Times New Roman" w:hAnsi="Times New Roman" w:cs="Times New Roman"/>
          <w:sz w:val="24"/>
          <w:szCs w:val="24"/>
        </w:rPr>
        <w:t>2018</w:t>
      </w:r>
      <w:r w:rsidRPr="00E61424">
        <w:rPr>
          <w:rFonts w:ascii="Times New Roman" w:hAnsi="Times New Roman" w:cs="Times New Roman"/>
          <w:sz w:val="24"/>
          <w:szCs w:val="24"/>
        </w:rPr>
        <w:t>)</w:t>
      </w:r>
      <w:r w:rsidRPr="00E61424">
        <w:rPr>
          <w:rFonts w:ascii="Times New Roman" w:hAnsi="Times New Roman" w:cs="Times New Roman"/>
          <w:sz w:val="24"/>
          <w:szCs w:val="24"/>
        </w:rPr>
        <w:t xml:space="preserve">. </w:t>
      </w:r>
      <w:r w:rsidR="00E61424" w:rsidRPr="00E61424">
        <w:rPr>
          <w:rFonts w:ascii="Times New Roman" w:hAnsi="Times New Roman" w:cs="Times New Roman"/>
          <w:sz w:val="24"/>
          <w:szCs w:val="24"/>
          <w:rPrChange w:id="47" w:author="Robert Brecha" w:date="2020-09-01T13:27:00Z">
            <w:rPr>
              <w:rStyle w:val="Hyperlink"/>
              <w:b/>
              <w:bCs/>
            </w:rPr>
          </w:rPrChange>
        </w:rPr>
        <w:t>Battery energy storage system size determination in renewable energy systems: A review</w:t>
      </w:r>
      <w:r>
        <w:rPr>
          <w:rFonts w:ascii="Times New Roman" w:hAnsi="Times New Roman" w:cs="Times New Roman"/>
          <w:sz w:val="24"/>
          <w:szCs w:val="24"/>
        </w:rPr>
        <w:t>.</w:t>
      </w:r>
      <w:r w:rsidRPr="00E61424">
        <w:rPr>
          <w:rFonts w:ascii="Times New Roman" w:hAnsi="Times New Roman" w:cs="Times New Roman"/>
          <w:sz w:val="24"/>
          <w:szCs w:val="24"/>
        </w:rPr>
        <w:t xml:space="preserve"> </w:t>
      </w:r>
      <w:r w:rsidR="00E61424" w:rsidRPr="00E61424">
        <w:rPr>
          <w:rFonts w:ascii="Times New Roman" w:hAnsi="Times New Roman" w:cs="Times New Roman"/>
          <w:i/>
          <w:iCs/>
          <w:sz w:val="24"/>
          <w:szCs w:val="24"/>
          <w:rPrChange w:id="48" w:author="Robert Brecha" w:date="2020-09-01T13:27:00Z">
            <w:rPr>
              <w:rStyle w:val="Hyperlink"/>
            </w:rPr>
          </w:rPrChange>
        </w:rPr>
        <w:t>Renewable and Sustainable Energy Reviews</w:t>
      </w:r>
      <w:r w:rsidRPr="00E61424">
        <w:rPr>
          <w:rFonts w:ascii="Times New Roman" w:hAnsi="Times New Roman" w:cs="Times New Roman"/>
          <w:sz w:val="24"/>
          <w:szCs w:val="24"/>
        </w:rPr>
        <w:t xml:space="preserve">, </w:t>
      </w:r>
      <w:r w:rsidRPr="00E61424">
        <w:rPr>
          <w:rFonts w:ascii="Times New Roman" w:hAnsi="Times New Roman" w:cs="Times New Roman"/>
          <w:i/>
          <w:iCs/>
          <w:sz w:val="24"/>
          <w:szCs w:val="24"/>
        </w:rPr>
        <w:t>91</w:t>
      </w:r>
      <w:r>
        <w:rPr>
          <w:rFonts w:ascii="Times New Roman" w:hAnsi="Times New Roman" w:cs="Times New Roman"/>
          <w:sz w:val="24"/>
          <w:szCs w:val="24"/>
        </w:rPr>
        <w:t>,</w:t>
      </w:r>
      <w:r w:rsidRPr="00E61424">
        <w:rPr>
          <w:rFonts w:ascii="Times New Roman" w:hAnsi="Times New Roman" w:cs="Times New Roman"/>
          <w:sz w:val="24"/>
          <w:szCs w:val="24"/>
        </w:rPr>
        <w:t xml:space="preserve"> 109-125. </w:t>
      </w:r>
    </w:p>
    <w:p w14:paraId="436B02E8" w14:textId="48DBAE01" w:rsidR="00D110FB" w:rsidRDefault="00D110FB" w:rsidP="00D110FB">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Yeh, R. H., </w:t>
      </w:r>
      <w:proofErr w:type="spellStart"/>
      <w:r>
        <w:rPr>
          <w:rFonts w:ascii="Times New Roman" w:eastAsia="Times New Roman" w:hAnsi="Times New Roman" w:cs="Times New Roman"/>
          <w:sz w:val="24"/>
          <w:szCs w:val="24"/>
        </w:rPr>
        <w:t>Su</w:t>
      </w:r>
      <w:proofErr w:type="spellEnd"/>
      <w:r>
        <w:rPr>
          <w:rFonts w:ascii="Times New Roman" w:eastAsia="Times New Roman" w:hAnsi="Times New Roman" w:cs="Times New Roman"/>
          <w:sz w:val="24"/>
          <w:szCs w:val="24"/>
        </w:rPr>
        <w:t xml:space="preserve">, T. Z., &amp; Yang, M. S. (2005). Maximum output of an OTEC power plant. </w:t>
      </w:r>
      <w:r>
        <w:rPr>
          <w:rFonts w:ascii="Times New Roman" w:eastAsia="Times New Roman" w:hAnsi="Times New Roman" w:cs="Times New Roman"/>
          <w:i/>
          <w:sz w:val="24"/>
          <w:szCs w:val="24"/>
        </w:rPr>
        <w:t>Ocean Engineering</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32</w:t>
      </w:r>
      <w:r>
        <w:rPr>
          <w:rFonts w:ascii="Times New Roman" w:eastAsia="Times New Roman" w:hAnsi="Times New Roman" w:cs="Times New Roman"/>
          <w:sz w:val="24"/>
          <w:szCs w:val="24"/>
        </w:rPr>
        <w:t>(5–6), 685–700. https://doi.org/10.1016/j.oceaneng.2004.08.011</w:t>
      </w:r>
    </w:p>
    <w:p w14:paraId="42C964D0" w14:textId="77777777" w:rsidR="00F21C37" w:rsidRDefault="00875D4A">
      <w:pPr>
        <w:widowControl w:val="0"/>
        <w:spacing w:line="360"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Cole, Wesley and A. Will Frazier (2019) Cost Projections for Utility-Scale Battery Storage. Golden, CO: National Renewable Energy Laboratory. NREL/TP-6A20-73222. https://www.nrel.gov/docs/fy19osti/73222.pdf.</w:t>
      </w:r>
    </w:p>
    <w:p w14:paraId="4CAFDDD9" w14:textId="77777777" w:rsidR="00F21C37" w:rsidRDefault="00875D4A">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Reuters. (2018). Hurricane forecasters see above-average 2018 U.S. storm season. Retrieved from https://www.reuters.com/article/us-weather-hurricanes-forecasts/hurricane-forecasters-see-above-average-2018-u-s-storm-season- idUSKCN1HC2CB. Accessed on August 12, 2020.</w:t>
      </w:r>
    </w:p>
    <w:p w14:paraId="1C5F9B76" w14:textId="77777777" w:rsidR="00F21C37" w:rsidRDefault="00F21C37">
      <w:pPr>
        <w:spacing w:line="360" w:lineRule="auto"/>
        <w:ind w:firstLine="720"/>
        <w:jc w:val="both"/>
      </w:pPr>
    </w:p>
    <w:sectPr w:rsidR="00F21C37">
      <w:pgSz w:w="11906" w:h="16838"/>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sao Ashtine" w:date="2020-08-31T11:33:00Z" w:initials="MA">
    <w:p w14:paraId="246F0218" w14:textId="13E39D8B" w:rsidR="00FB6B72" w:rsidRDefault="00FB6B72">
      <w:pPr>
        <w:pStyle w:val="CommentText"/>
      </w:pPr>
      <w:r>
        <w:rPr>
          <w:rStyle w:val="CommentReference"/>
        </w:rPr>
        <w:annotationRef/>
      </w:r>
      <w:r>
        <w:t>Unfortunately there are no high-res diagrams of an open cycle system that I can find. Feel free to settle on something else.</w:t>
      </w:r>
    </w:p>
  </w:comment>
  <w:comment w:id="2" w:author="Robert Brecha" w:date="2020-08-31T15:45:00Z" w:initials="RB">
    <w:p w14:paraId="424B91A1" w14:textId="7761FBFC" w:rsidR="0099139E" w:rsidRDefault="0099139E">
      <w:pPr>
        <w:pStyle w:val="CommentText"/>
      </w:pPr>
      <w:r>
        <w:rPr>
          <w:rStyle w:val="CommentReference"/>
        </w:rPr>
        <w:annotationRef/>
      </w:r>
      <w:r>
        <w:t>Okay, I’ll look for a resolution to this</w:t>
      </w:r>
    </w:p>
  </w:comment>
  <w:comment w:id="1" w:author="Robert Brecha" w:date="2020-08-31T09:16:00Z" w:initials="RB">
    <w:p w14:paraId="6282DA20" w14:textId="62C6CD47" w:rsidR="00FB6B72" w:rsidRDefault="00FB6B72">
      <w:pPr>
        <w:pStyle w:val="CommentText"/>
      </w:pPr>
      <w:r>
        <w:rPr>
          <w:rStyle w:val="CommentReference"/>
        </w:rPr>
        <w:annotationRef/>
      </w:r>
      <w:r>
        <w:t>Since our focus is mainly on OC-OTEC with desalination, we should have a figure with that technology.</w:t>
      </w:r>
    </w:p>
  </w:comment>
  <w:comment w:id="5" w:author="Masao Ashtine" w:date="2020-08-31T11:42:00Z" w:initials="MA">
    <w:p w14:paraId="5B5D9886" w14:textId="13B50615" w:rsidR="00FB6B72" w:rsidRDefault="00FB6B72">
      <w:pPr>
        <w:pStyle w:val="CommentText"/>
      </w:pPr>
      <w:r>
        <w:rPr>
          <w:rStyle w:val="CommentReference"/>
        </w:rPr>
        <w:annotationRef/>
      </w:r>
      <w:r>
        <w:t>Won’t comment on the maps as I assume these sections are finalized yet.</w:t>
      </w:r>
    </w:p>
  </w:comment>
  <w:comment w:id="7" w:author="Masao Ashtine" w:date="2020-08-31T11:44:00Z" w:initials="MA">
    <w:p w14:paraId="06CC2D6B" w14:textId="1DE100C0" w:rsidR="00FB6B72" w:rsidRDefault="00FB6B72">
      <w:pPr>
        <w:pStyle w:val="CommentText"/>
      </w:pPr>
      <w:r>
        <w:rPr>
          <w:rStyle w:val="CommentReference"/>
        </w:rPr>
        <w:annotationRef/>
      </w:r>
      <w:r>
        <w:t xml:space="preserve">Randy, this still needs to be corrected based on previous comments on the </w:t>
      </w:r>
      <w:proofErr w:type="spellStart"/>
      <w:r>
        <w:t>GDocs</w:t>
      </w:r>
      <w:proofErr w:type="spellEnd"/>
      <w:r>
        <w:t xml:space="preserve"> version</w:t>
      </w:r>
    </w:p>
  </w:comment>
  <w:comment w:id="8" w:author="Robert Brecha" w:date="2020-08-31T09:20:00Z" w:initials="RB">
    <w:p w14:paraId="275616CC" w14:textId="43B5AA66" w:rsidR="00FB6B72" w:rsidRDefault="00FB6B72">
      <w:pPr>
        <w:pStyle w:val="CommentText"/>
      </w:pPr>
      <w:r>
        <w:rPr>
          <w:rStyle w:val="CommentReference"/>
        </w:rPr>
        <w:annotationRef/>
      </w:r>
      <w:r>
        <w:t>This needs to be adjusted based on the discussion above – leave out Barbados and Montserrat here</w:t>
      </w:r>
      <w:r w:rsidR="00371B23">
        <w:t>. Or I can just adapt the text</w:t>
      </w:r>
    </w:p>
  </w:comment>
  <w:comment w:id="9" w:author="Masao Ashtine" w:date="2020-08-31T11:46:00Z" w:initials="MA">
    <w:p w14:paraId="1F196CC7" w14:textId="676CD834" w:rsidR="00FB6B72" w:rsidRDefault="00FB6B72">
      <w:pPr>
        <w:pStyle w:val="CommentText"/>
      </w:pPr>
      <w:r>
        <w:rPr>
          <w:rStyle w:val="CommentReference"/>
        </w:rPr>
        <w:annotationRef/>
      </w:r>
      <w:r>
        <w:t>Whichever style we go for (earlier citations first versus later) we need to make consistent throughout. I think I changed most to latest papers listed first but feel free to change! I was just making them consistent throughout</w:t>
      </w:r>
    </w:p>
  </w:comment>
  <w:comment w:id="10" w:author="Masao Ashtine" w:date="2020-08-31T11:49:00Z" w:initials="MA">
    <w:p w14:paraId="7030B882" w14:textId="52439017" w:rsidR="00FB6B72" w:rsidRDefault="00FB6B72">
      <w:pPr>
        <w:pStyle w:val="CommentText"/>
      </w:pPr>
      <w:r>
        <w:rPr>
          <w:rStyle w:val="CommentReference"/>
        </w:rPr>
        <w:annotationRef/>
      </w:r>
      <w:r>
        <w:t>Reading comment to double check</w:t>
      </w:r>
    </w:p>
  </w:comment>
  <w:comment w:id="13" w:author="Masao Ashtine" w:date="2020-08-31T11:53:00Z" w:initials="MA">
    <w:p w14:paraId="6414274A" w14:textId="13446ED7" w:rsidR="00FB6B72" w:rsidRDefault="00FB6B72">
      <w:pPr>
        <w:pStyle w:val="CommentText"/>
      </w:pPr>
      <w:r>
        <w:rPr>
          <w:rStyle w:val="CommentReference"/>
        </w:rPr>
        <w:annotationRef/>
      </w:r>
      <w:r>
        <w:t>Split over two pages now but can be finalized when maps are added</w:t>
      </w:r>
    </w:p>
  </w:comment>
  <w:comment w:id="14" w:author="Masao Ashtine" w:date="2020-08-31T11:56:00Z" w:initials="MA">
    <w:p w14:paraId="2931B33F" w14:textId="6F446115" w:rsidR="00FB6B72" w:rsidRDefault="00FB6B72">
      <w:pPr>
        <w:pStyle w:val="CommentText"/>
      </w:pPr>
      <w:r>
        <w:rPr>
          <w:rStyle w:val="CommentReference"/>
        </w:rPr>
        <w:annotationRef/>
      </w:r>
      <w:r>
        <w:t>I cannot seem to remove this page break that’s causing the gap</w:t>
      </w:r>
    </w:p>
  </w:comment>
  <w:comment w:id="17" w:author="Masao Ashtine" w:date="2020-08-31T11:58:00Z" w:initials="MA">
    <w:p w14:paraId="2D4D51E6" w14:textId="1266396A" w:rsidR="00FB6B72" w:rsidRDefault="00FB6B72">
      <w:pPr>
        <w:pStyle w:val="CommentText"/>
      </w:pPr>
      <w:r>
        <w:rPr>
          <w:rStyle w:val="CommentReference"/>
        </w:rPr>
        <w:annotationRef/>
      </w:r>
      <w:r>
        <w:t>Caption need renumbering at the end</w:t>
      </w:r>
    </w:p>
  </w:comment>
  <w:comment w:id="18" w:author="Robert Brecha" w:date="2020-08-31T09:27:00Z" w:initials="RB">
    <w:p w14:paraId="0FE7851E" w14:textId="5077B9FA" w:rsidR="00FB6B72" w:rsidRDefault="00FB6B72">
      <w:pPr>
        <w:pStyle w:val="CommentText"/>
      </w:pPr>
      <w:r>
        <w:rPr>
          <w:rStyle w:val="CommentReference"/>
        </w:rPr>
        <w:annotationRef/>
      </w:r>
      <w:r>
        <w:t>Wouldn’t Grenada be a better example, or perhaps Bonaire or Curaçao?</w:t>
      </w:r>
    </w:p>
  </w:comment>
  <w:comment w:id="19" w:author="Masao Ashtine" w:date="2020-08-31T11:59:00Z" w:initials="MA">
    <w:p w14:paraId="1171BA12" w14:textId="2C5B41E0" w:rsidR="00FB6B72" w:rsidRDefault="00FB6B72">
      <w:pPr>
        <w:pStyle w:val="CommentText"/>
      </w:pPr>
      <w:r>
        <w:rPr>
          <w:rStyle w:val="CommentReference"/>
        </w:rPr>
        <w:annotationRef/>
      </w:r>
      <w:r>
        <w:t>I didn’t use Grenada owing to the famous Ivan passage but all work as examples so I am happy for you to change if more appropriate.</w:t>
      </w:r>
    </w:p>
  </w:comment>
  <w:comment w:id="20" w:author="Robert Brecha" w:date="2020-08-31T13:53:00Z" w:initials="RB">
    <w:p w14:paraId="79C59C50" w14:textId="2623CA28" w:rsidR="00AB40A8" w:rsidRDefault="00AB40A8">
      <w:pPr>
        <w:pStyle w:val="CommentText"/>
      </w:pPr>
      <w:r>
        <w:rPr>
          <w:rStyle w:val="CommentReference"/>
        </w:rPr>
        <w:annotationRef/>
      </w:r>
      <w:r>
        <w:t>I think I’ll leave it; this statement is general enough as 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46F0218" w15:done="0"/>
  <w15:commentEx w15:paraId="424B91A1" w15:paraIdParent="246F0218" w15:done="0"/>
  <w15:commentEx w15:paraId="6282DA20" w15:done="1"/>
  <w15:commentEx w15:paraId="5B5D9886" w15:done="1"/>
  <w15:commentEx w15:paraId="06CC2D6B" w15:done="0"/>
  <w15:commentEx w15:paraId="275616CC" w15:done="0"/>
  <w15:commentEx w15:paraId="1F196CC7" w15:done="1"/>
  <w15:commentEx w15:paraId="7030B882" w15:done="1"/>
  <w15:commentEx w15:paraId="6414274A" w15:done="0"/>
  <w15:commentEx w15:paraId="2931B33F" w15:done="1"/>
  <w15:commentEx w15:paraId="2D4D51E6" w15:done="1"/>
  <w15:commentEx w15:paraId="0FE7851E" w15:done="1"/>
  <w15:commentEx w15:paraId="1171BA12" w15:paraIdParent="0FE7851E" w15:done="1"/>
  <w15:commentEx w15:paraId="79C59C50" w15:paraIdParent="0FE7851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F75E9C" w16cex:dateUtc="2020-08-31T10:33:00Z"/>
  <w16cex:commentExtensible w16cex:durableId="22F79990" w16cex:dateUtc="2020-08-31T13:45:00Z"/>
  <w16cex:commentExtensible w16cex:durableId="22F73E53" w16cex:dateUtc="2020-08-31T07:16:00Z"/>
  <w16cex:commentExtensible w16cex:durableId="22F760B8" w16cex:dateUtc="2020-08-31T10:42:00Z"/>
  <w16cex:commentExtensible w16cex:durableId="22F76119" w16cex:dateUtc="2020-08-31T10:44:00Z"/>
  <w16cex:commentExtensible w16cex:durableId="22F73F6E" w16cex:dateUtc="2020-08-31T07:20:00Z"/>
  <w16cex:commentExtensible w16cex:durableId="22F761B2" w16cex:dateUtc="2020-08-31T10:46:00Z"/>
  <w16cex:commentExtensible w16cex:durableId="22F76266" w16cex:dateUtc="2020-08-31T10:49:00Z"/>
  <w16cex:commentExtensible w16cex:durableId="22F76353" w16cex:dateUtc="2020-08-31T10:53:00Z"/>
  <w16cex:commentExtensible w16cex:durableId="22F763F9" w16cex:dateUtc="2020-08-31T10:56:00Z"/>
  <w16cex:commentExtensible w16cex:durableId="22F76448" w16cex:dateUtc="2020-08-31T10:58:00Z"/>
  <w16cex:commentExtensible w16cex:durableId="22F740ED" w16cex:dateUtc="2020-08-31T07:27:00Z"/>
  <w16cex:commentExtensible w16cex:durableId="22F76488" w16cex:dateUtc="2020-08-31T10:59:00Z"/>
  <w16cex:commentExtensible w16cex:durableId="22F77F53" w16cex:dateUtc="2020-08-31T1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46F0218" w16cid:durableId="22F75E9C"/>
  <w16cid:commentId w16cid:paraId="424B91A1" w16cid:durableId="22F79990"/>
  <w16cid:commentId w16cid:paraId="6282DA20" w16cid:durableId="22F73E53"/>
  <w16cid:commentId w16cid:paraId="5B5D9886" w16cid:durableId="22F760B8"/>
  <w16cid:commentId w16cid:paraId="06CC2D6B" w16cid:durableId="22F76119"/>
  <w16cid:commentId w16cid:paraId="275616CC" w16cid:durableId="22F73F6E"/>
  <w16cid:commentId w16cid:paraId="1F196CC7" w16cid:durableId="22F761B2"/>
  <w16cid:commentId w16cid:paraId="7030B882" w16cid:durableId="22F76266"/>
  <w16cid:commentId w16cid:paraId="6414274A" w16cid:durableId="22F76353"/>
  <w16cid:commentId w16cid:paraId="2931B33F" w16cid:durableId="22F763F9"/>
  <w16cid:commentId w16cid:paraId="2D4D51E6" w16cid:durableId="22F76448"/>
  <w16cid:commentId w16cid:paraId="0FE7851E" w16cid:durableId="22F740ED"/>
  <w16cid:commentId w16cid:paraId="1171BA12" w16cid:durableId="22F76488"/>
  <w16cid:commentId w16cid:paraId="79C59C50" w16cid:durableId="22F77F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07A070" w14:textId="77777777" w:rsidR="004A5597" w:rsidRDefault="004A5597">
      <w:pPr>
        <w:spacing w:after="0" w:line="240" w:lineRule="auto"/>
      </w:pPr>
      <w:r>
        <w:separator/>
      </w:r>
    </w:p>
  </w:endnote>
  <w:endnote w:type="continuationSeparator" w:id="0">
    <w:p w14:paraId="1DE853E9" w14:textId="77777777" w:rsidR="004A5597" w:rsidRDefault="004A55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ngwnkAdvTTc488b0e6">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Bold">
    <w:altName w:val="Cambria"/>
    <w:panose1 w:val="00000000000000000000"/>
    <w:charset w:val="00"/>
    <w:family w:val="roman"/>
    <w:notTrueType/>
    <w:pitch w:val="default"/>
  </w:font>
  <w:font w:name="Calibri-Bold">
    <w:altName w:val="Calibr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A1D94B" w14:textId="77777777" w:rsidR="004A5597" w:rsidRDefault="004A5597">
      <w:pPr>
        <w:spacing w:after="0" w:line="240" w:lineRule="auto"/>
      </w:pPr>
      <w:r>
        <w:separator/>
      </w:r>
    </w:p>
  </w:footnote>
  <w:footnote w:type="continuationSeparator" w:id="0">
    <w:p w14:paraId="72DBCA24" w14:textId="77777777" w:rsidR="004A5597" w:rsidRDefault="004A5597">
      <w:pPr>
        <w:spacing w:after="0" w:line="240" w:lineRule="auto"/>
      </w:pPr>
      <w:r>
        <w:continuationSeparator/>
      </w:r>
    </w:p>
  </w:footnote>
  <w:footnote w:id="1">
    <w:p w14:paraId="7CCA6D95" w14:textId="1A9CE75B" w:rsidR="0085507C" w:rsidRPr="00371B23" w:rsidRDefault="0085507C">
      <w:pPr>
        <w:pStyle w:val="FootnoteText"/>
        <w:rPr>
          <w:rFonts w:ascii="Times New Roman" w:hAnsi="Times New Roman" w:cs="Times New Roman"/>
          <w:i/>
          <w:iCs/>
        </w:rPr>
      </w:pPr>
      <w:r w:rsidRPr="00371B23">
        <w:rPr>
          <w:rStyle w:val="FootnoteReference"/>
          <w:rFonts w:ascii="Times New Roman" w:hAnsi="Times New Roman" w:cs="Times New Roman"/>
          <w:i/>
          <w:iCs/>
        </w:rPr>
        <w:footnoteRef/>
      </w:r>
      <w:r w:rsidRPr="00371B23">
        <w:rPr>
          <w:rFonts w:ascii="Times New Roman" w:hAnsi="Times New Roman" w:cs="Times New Roman"/>
          <w:i/>
          <w:iCs/>
        </w:rPr>
        <w:t xml:space="preserve"> </w:t>
      </w:r>
      <w:r w:rsidRPr="00371B23">
        <w:rPr>
          <w:rFonts w:ascii="Times New Roman" w:hAnsi="Times New Roman" w:cs="Times New Roman"/>
          <w:i/>
          <w:iCs/>
        </w:rPr>
        <w:t>https://www.renewableenergyworld.com/2017/06/20/the-global-transition-to-renewable-energy-can-the-caribbean-lead-the-way-part-1-the-potential/#gref</w:t>
      </w:r>
    </w:p>
  </w:footnote>
  <w:footnote w:id="2">
    <w:p w14:paraId="0FBD0145" w14:textId="77777777" w:rsidR="00FB6B72" w:rsidRPr="00371B23" w:rsidRDefault="00FB6B72">
      <w:pPr>
        <w:pBdr>
          <w:top w:val="nil"/>
          <w:left w:val="nil"/>
          <w:bottom w:val="nil"/>
          <w:right w:val="nil"/>
          <w:between w:val="nil"/>
        </w:pBdr>
        <w:spacing w:after="0" w:line="240" w:lineRule="auto"/>
        <w:rPr>
          <w:rFonts w:ascii="Times New Roman" w:eastAsia="Times New Roman" w:hAnsi="Times New Roman" w:cs="Times New Roman"/>
          <w:i/>
          <w:iCs/>
          <w:color w:val="000000"/>
          <w:sz w:val="20"/>
          <w:szCs w:val="20"/>
        </w:rPr>
      </w:pPr>
      <w:r w:rsidRPr="00371B23">
        <w:rPr>
          <w:rFonts w:ascii="Times New Roman" w:hAnsi="Times New Roman" w:cs="Times New Roman"/>
          <w:i/>
          <w:iCs/>
          <w:sz w:val="20"/>
          <w:szCs w:val="20"/>
          <w:vertAlign w:val="superscript"/>
        </w:rPr>
        <w:footnoteRef/>
      </w:r>
      <w:r w:rsidRPr="00371B23">
        <w:rPr>
          <w:rFonts w:ascii="Times New Roman" w:eastAsia="Times New Roman" w:hAnsi="Times New Roman" w:cs="Times New Roman"/>
          <w:i/>
          <w:iCs/>
          <w:color w:val="000000"/>
          <w:sz w:val="20"/>
          <w:szCs w:val="20"/>
        </w:rPr>
        <w:t xml:space="preserve"> https://gain.nd.edu/</w:t>
      </w:r>
    </w:p>
  </w:footnote>
  <w:footnote w:id="3">
    <w:p w14:paraId="60E66F55" w14:textId="77777777" w:rsidR="00FB6B72" w:rsidRPr="00371B23" w:rsidRDefault="00FB6B72">
      <w:pPr>
        <w:spacing w:after="0" w:line="240" w:lineRule="auto"/>
        <w:rPr>
          <w:rFonts w:ascii="Times New Roman" w:eastAsia="Times New Roman" w:hAnsi="Times New Roman" w:cs="Times New Roman"/>
          <w:i/>
          <w:sz w:val="20"/>
          <w:szCs w:val="20"/>
        </w:rPr>
      </w:pPr>
      <w:r w:rsidRPr="00371B23">
        <w:rPr>
          <w:rFonts w:ascii="Times New Roman" w:hAnsi="Times New Roman" w:cs="Times New Roman"/>
          <w:sz w:val="20"/>
          <w:szCs w:val="20"/>
          <w:vertAlign w:val="superscript"/>
        </w:rPr>
        <w:footnoteRef/>
      </w:r>
      <w:r w:rsidRPr="00371B23">
        <w:rPr>
          <w:rFonts w:ascii="Times New Roman" w:eastAsia="Times New Roman" w:hAnsi="Times New Roman" w:cs="Times New Roman"/>
          <w:i/>
          <w:sz w:val="20"/>
          <w:szCs w:val="20"/>
        </w:rPr>
        <w:t xml:space="preserve"> https://www.pv-magazine.com/2018/05/29/hydrogen-based-solar-plus-storage-project-launched-in-french-guiana/</w:t>
      </w:r>
    </w:p>
  </w:footnote>
  <w:footnote w:id="4">
    <w:p w14:paraId="497D7CA4" w14:textId="77777777" w:rsidR="00FB6B72" w:rsidRDefault="00FB6B72">
      <w:pPr>
        <w:pBdr>
          <w:top w:val="nil"/>
          <w:left w:val="nil"/>
          <w:bottom w:val="nil"/>
          <w:right w:val="nil"/>
          <w:between w:val="nil"/>
        </w:pBdr>
        <w:spacing w:after="0" w:line="240" w:lineRule="auto"/>
        <w:rPr>
          <w:rFonts w:ascii="Times New Roman" w:eastAsia="Times New Roman" w:hAnsi="Times New Roman" w:cs="Times New Roman"/>
          <w:i/>
          <w:color w:val="000000"/>
          <w:sz w:val="16"/>
          <w:szCs w:val="16"/>
        </w:rPr>
      </w:pPr>
      <w:r>
        <w:rPr>
          <w:vertAlign w:val="superscript"/>
        </w:rPr>
        <w:footnoteRef/>
      </w:r>
      <w:r>
        <w:rPr>
          <w:rFonts w:ascii="Times New Roman" w:eastAsia="Times New Roman" w:hAnsi="Times New Roman" w:cs="Times New Roman"/>
          <w:i/>
          <w:color w:val="000000"/>
          <w:sz w:val="16"/>
          <w:szCs w:val="16"/>
        </w:rPr>
        <w:t xml:space="preserve"> https://www.gebco.net/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548B6"/>
    <w:multiLevelType w:val="hybridMultilevel"/>
    <w:tmpl w:val="41BE9E34"/>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 w15:restartNumberingAfterBreak="0">
    <w:nsid w:val="230F34F9"/>
    <w:multiLevelType w:val="multilevel"/>
    <w:tmpl w:val="D25CCB80"/>
    <w:lvl w:ilvl="0">
      <w:start w:val="2"/>
      <w:numFmt w:val="decimal"/>
      <w:lvlText w:val="%1."/>
      <w:lvlJc w:val="left"/>
      <w:pPr>
        <w:ind w:left="0" w:firstLine="0"/>
      </w:pPr>
      <w:rPr>
        <w:rFonts w:ascii="Times New Roman" w:eastAsia="Times New Roman" w:hAnsi="Times New Roman" w:cs="Times New Roman"/>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C876FE1"/>
    <w:multiLevelType w:val="hybridMultilevel"/>
    <w:tmpl w:val="D9A2A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AC16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29028B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64842E0"/>
    <w:multiLevelType w:val="multilevel"/>
    <w:tmpl w:val="97AAC724"/>
    <w:lvl w:ilvl="0">
      <w:start w:val="1"/>
      <w:numFmt w:val="decimal"/>
      <w:lvlText w:val="%1."/>
      <w:lvlJc w:val="left"/>
      <w:pPr>
        <w:ind w:left="720" w:hanging="360"/>
      </w:pPr>
      <w:rPr>
        <w:rFonts w:ascii="Times New Roman" w:eastAsia="Times New Roman" w:hAnsi="Times New Roman" w:cs="Times New Roman"/>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9BD66F7"/>
    <w:multiLevelType w:val="multilevel"/>
    <w:tmpl w:val="143C8612"/>
    <w:lvl w:ilvl="0">
      <w:start w:val="1"/>
      <w:numFmt w:val="decimal"/>
      <w:lvlText w:val="%1."/>
      <w:lvlJc w:val="left"/>
      <w:pPr>
        <w:ind w:left="360" w:hanging="360"/>
      </w:pPr>
    </w:lvl>
    <w:lvl w:ilvl="1">
      <w:start w:val="1"/>
      <w:numFmt w:val="decimal"/>
      <w:lvlText w:val="%1.%2."/>
      <w:lvlJc w:val="left"/>
      <w:pPr>
        <w:ind w:left="792" w:hanging="432"/>
      </w:pPr>
      <w:rPr>
        <w:b/>
        <w:bCs/>
        <w:i w:val="0"/>
        <w:i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F9E6D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1"/>
  </w:num>
  <w:num w:numId="3">
    <w:abstractNumId w:val="7"/>
  </w:num>
  <w:num w:numId="4">
    <w:abstractNumId w:val="3"/>
  </w:num>
  <w:num w:numId="5">
    <w:abstractNumId w:val="0"/>
  </w:num>
  <w:num w:numId="6">
    <w:abstractNumId w:val="6"/>
  </w:num>
  <w:num w:numId="7">
    <w:abstractNumId w:val="2"/>
  </w:num>
  <w:num w:numId="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sao Ashtine">
    <w15:presenceInfo w15:providerId="AD" w15:userId="S::engs2135@ox.ac.uk::2663282f-11d0-4097-8518-91886431cb45"/>
  </w15:person>
  <w15:person w15:author="Robert Brecha">
    <w15:presenceInfo w15:providerId="Windows Live" w15:userId="3a2d9f5793fff2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1C37"/>
    <w:rsid w:val="000257FD"/>
    <w:rsid w:val="00057AC8"/>
    <w:rsid w:val="0008222C"/>
    <w:rsid w:val="00135BFA"/>
    <w:rsid w:val="0014064E"/>
    <w:rsid w:val="0014245C"/>
    <w:rsid w:val="0017391F"/>
    <w:rsid w:val="001843ED"/>
    <w:rsid w:val="001855DE"/>
    <w:rsid w:val="001947DC"/>
    <w:rsid w:val="001A5AE6"/>
    <w:rsid w:val="001D0804"/>
    <w:rsid w:val="001D7887"/>
    <w:rsid w:val="001E5F0D"/>
    <w:rsid w:val="00371B23"/>
    <w:rsid w:val="00384DE9"/>
    <w:rsid w:val="003F42A8"/>
    <w:rsid w:val="003F4C19"/>
    <w:rsid w:val="004A5597"/>
    <w:rsid w:val="004D178D"/>
    <w:rsid w:val="005219A8"/>
    <w:rsid w:val="0052282E"/>
    <w:rsid w:val="00614050"/>
    <w:rsid w:val="00645419"/>
    <w:rsid w:val="006463E8"/>
    <w:rsid w:val="006E15F6"/>
    <w:rsid w:val="00727386"/>
    <w:rsid w:val="007519AC"/>
    <w:rsid w:val="007D2157"/>
    <w:rsid w:val="008255D6"/>
    <w:rsid w:val="0085507C"/>
    <w:rsid w:val="008659BF"/>
    <w:rsid w:val="00875D4A"/>
    <w:rsid w:val="008C4EA8"/>
    <w:rsid w:val="009225E8"/>
    <w:rsid w:val="00937845"/>
    <w:rsid w:val="0099139E"/>
    <w:rsid w:val="00992C72"/>
    <w:rsid w:val="00A01608"/>
    <w:rsid w:val="00A205A9"/>
    <w:rsid w:val="00AB40A8"/>
    <w:rsid w:val="00AD0189"/>
    <w:rsid w:val="00B02201"/>
    <w:rsid w:val="00B24387"/>
    <w:rsid w:val="00B321DB"/>
    <w:rsid w:val="00B35E9D"/>
    <w:rsid w:val="00BA6521"/>
    <w:rsid w:val="00C27336"/>
    <w:rsid w:val="00C808B3"/>
    <w:rsid w:val="00CF7EF0"/>
    <w:rsid w:val="00D110FB"/>
    <w:rsid w:val="00D3794F"/>
    <w:rsid w:val="00DD4A4A"/>
    <w:rsid w:val="00E1323D"/>
    <w:rsid w:val="00E61424"/>
    <w:rsid w:val="00EA138D"/>
    <w:rsid w:val="00F21C37"/>
    <w:rsid w:val="00F67D98"/>
    <w:rsid w:val="00F8784A"/>
    <w:rsid w:val="00FB6B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03402"/>
  <w15:docId w15:val="{B0ECF752-A50E-47A4-8F05-E64564C4E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2">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styleId="BalloonText">
    <w:name w:val="Balloon Text"/>
    <w:basedOn w:val="Normal"/>
    <w:link w:val="BalloonTextChar"/>
    <w:uiPriority w:val="99"/>
    <w:semiHidden/>
    <w:unhideWhenUsed/>
    <w:rsid w:val="00135B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5BFA"/>
    <w:rPr>
      <w:rFonts w:ascii="Segoe UI" w:hAnsi="Segoe UI" w:cs="Segoe UI"/>
      <w:sz w:val="18"/>
      <w:szCs w:val="18"/>
    </w:rPr>
  </w:style>
  <w:style w:type="character" w:styleId="CommentReference">
    <w:name w:val="annotation reference"/>
    <w:basedOn w:val="DefaultParagraphFont"/>
    <w:uiPriority w:val="99"/>
    <w:semiHidden/>
    <w:unhideWhenUsed/>
    <w:rsid w:val="001855DE"/>
    <w:rPr>
      <w:sz w:val="16"/>
      <w:szCs w:val="16"/>
    </w:rPr>
  </w:style>
  <w:style w:type="paragraph" w:styleId="CommentText">
    <w:name w:val="annotation text"/>
    <w:basedOn w:val="Normal"/>
    <w:link w:val="CommentTextChar"/>
    <w:uiPriority w:val="99"/>
    <w:semiHidden/>
    <w:unhideWhenUsed/>
    <w:rsid w:val="001855DE"/>
    <w:pPr>
      <w:spacing w:line="240" w:lineRule="auto"/>
    </w:pPr>
    <w:rPr>
      <w:sz w:val="20"/>
      <w:szCs w:val="20"/>
    </w:rPr>
  </w:style>
  <w:style w:type="character" w:customStyle="1" w:styleId="CommentTextChar">
    <w:name w:val="Comment Text Char"/>
    <w:basedOn w:val="DefaultParagraphFont"/>
    <w:link w:val="CommentText"/>
    <w:uiPriority w:val="99"/>
    <w:semiHidden/>
    <w:rsid w:val="001855DE"/>
    <w:rPr>
      <w:sz w:val="20"/>
      <w:szCs w:val="20"/>
    </w:rPr>
  </w:style>
  <w:style w:type="paragraph" w:styleId="CommentSubject">
    <w:name w:val="annotation subject"/>
    <w:basedOn w:val="CommentText"/>
    <w:next w:val="CommentText"/>
    <w:link w:val="CommentSubjectChar"/>
    <w:uiPriority w:val="99"/>
    <w:semiHidden/>
    <w:unhideWhenUsed/>
    <w:rsid w:val="001855DE"/>
    <w:rPr>
      <w:b/>
      <w:bCs/>
    </w:rPr>
  </w:style>
  <w:style w:type="character" w:customStyle="1" w:styleId="CommentSubjectChar">
    <w:name w:val="Comment Subject Char"/>
    <w:basedOn w:val="CommentTextChar"/>
    <w:link w:val="CommentSubject"/>
    <w:uiPriority w:val="99"/>
    <w:semiHidden/>
    <w:rsid w:val="001855DE"/>
    <w:rPr>
      <w:b/>
      <w:bCs/>
      <w:sz w:val="20"/>
      <w:szCs w:val="20"/>
    </w:rPr>
  </w:style>
  <w:style w:type="paragraph" w:styleId="Caption">
    <w:name w:val="caption"/>
    <w:basedOn w:val="Normal"/>
    <w:next w:val="Normal"/>
    <w:uiPriority w:val="35"/>
    <w:unhideWhenUsed/>
    <w:qFormat/>
    <w:rsid w:val="000257FD"/>
    <w:pPr>
      <w:spacing w:after="200" w:line="240" w:lineRule="auto"/>
    </w:pPr>
    <w:rPr>
      <w:i/>
      <w:iCs/>
      <w:color w:val="1F497D" w:themeColor="text2"/>
      <w:sz w:val="18"/>
      <w:szCs w:val="18"/>
    </w:rPr>
  </w:style>
  <w:style w:type="character" w:customStyle="1" w:styleId="fontstyle01">
    <w:name w:val="fontstyle01"/>
    <w:basedOn w:val="DefaultParagraphFont"/>
    <w:rsid w:val="00C27336"/>
    <w:rPr>
      <w:rFonts w:ascii="MngwnkAdvTTc488b0e6" w:hAnsi="MngwnkAdvTTc488b0e6" w:hint="default"/>
      <w:b w:val="0"/>
      <w:bCs w:val="0"/>
      <w:i w:val="0"/>
      <w:iCs w:val="0"/>
      <w:color w:val="000000"/>
      <w:sz w:val="18"/>
      <w:szCs w:val="18"/>
    </w:rPr>
  </w:style>
  <w:style w:type="character" w:styleId="Hyperlink">
    <w:name w:val="Hyperlink"/>
    <w:basedOn w:val="DefaultParagraphFont"/>
    <w:uiPriority w:val="99"/>
    <w:unhideWhenUsed/>
    <w:rsid w:val="00645419"/>
    <w:rPr>
      <w:color w:val="0000FF" w:themeColor="hyperlink"/>
      <w:u w:val="single"/>
    </w:rPr>
  </w:style>
  <w:style w:type="character" w:styleId="UnresolvedMention">
    <w:name w:val="Unresolved Mention"/>
    <w:basedOn w:val="DefaultParagraphFont"/>
    <w:uiPriority w:val="99"/>
    <w:semiHidden/>
    <w:unhideWhenUsed/>
    <w:rsid w:val="00645419"/>
    <w:rPr>
      <w:color w:val="605E5C"/>
      <w:shd w:val="clear" w:color="auto" w:fill="E1DFDD"/>
    </w:rPr>
  </w:style>
  <w:style w:type="paragraph" w:styleId="ListParagraph">
    <w:name w:val="List Paragraph"/>
    <w:basedOn w:val="Normal"/>
    <w:uiPriority w:val="34"/>
    <w:qFormat/>
    <w:rsid w:val="0099139E"/>
    <w:pPr>
      <w:ind w:left="720"/>
      <w:contextualSpacing/>
    </w:pPr>
  </w:style>
  <w:style w:type="paragraph" w:styleId="FootnoteText">
    <w:name w:val="footnote text"/>
    <w:basedOn w:val="Normal"/>
    <w:link w:val="FootnoteTextChar"/>
    <w:uiPriority w:val="99"/>
    <w:semiHidden/>
    <w:unhideWhenUsed/>
    <w:rsid w:val="008550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507C"/>
    <w:rPr>
      <w:sz w:val="20"/>
      <w:szCs w:val="20"/>
    </w:rPr>
  </w:style>
  <w:style w:type="character" w:styleId="FootnoteReference">
    <w:name w:val="footnote reference"/>
    <w:basedOn w:val="DefaultParagraphFont"/>
    <w:uiPriority w:val="99"/>
    <w:semiHidden/>
    <w:unhideWhenUsed/>
    <w:rsid w:val="0085507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89717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9.jp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renewables.ninja/"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18/08/relationships/commentsExtensible" Target="commentsExtensible.xml"/><Relationship Id="rId22" Type="http://schemas.openxmlformats.org/officeDocument/2006/relationships/hyperlink" Target="http://ISB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CBCF3-24F4-4E4A-9482-1BCE25921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9246</Words>
  <Characters>52703</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Robert Brecha</cp:lastModifiedBy>
  <cp:revision>30</cp:revision>
  <dcterms:created xsi:type="dcterms:W3CDTF">2020-08-31T11:33:00Z</dcterms:created>
  <dcterms:modified xsi:type="dcterms:W3CDTF">2020-09-01T12:45:00Z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