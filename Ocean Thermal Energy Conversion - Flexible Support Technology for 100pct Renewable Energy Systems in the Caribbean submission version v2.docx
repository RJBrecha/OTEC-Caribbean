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181E973B" w:rsidR="00841E46" w:rsidRDefault="008711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Ocean Thermal Energy Conversion </w:t>
      </w:r>
      <w:r w:rsidR="00A3571B">
        <w:rPr>
          <w:rFonts w:ascii="Times New Roman" w:eastAsia="Times New Roman" w:hAnsi="Times New Roman" w:cs="Times New Roman"/>
          <w:b/>
          <w:sz w:val="24"/>
          <w:szCs w:val="24"/>
        </w:rPr>
        <w:t>– Flexible E</w:t>
      </w:r>
      <w:r>
        <w:rPr>
          <w:rFonts w:ascii="Times New Roman" w:eastAsia="Times New Roman" w:hAnsi="Times New Roman" w:cs="Times New Roman"/>
          <w:b/>
          <w:sz w:val="24"/>
          <w:szCs w:val="24"/>
        </w:rPr>
        <w:t xml:space="preserve">nabling </w:t>
      </w:r>
      <w:r w:rsidR="00A3571B">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echnology for </w:t>
      </w:r>
      <w:r w:rsidR="00A3571B">
        <w:rPr>
          <w:rFonts w:ascii="Times New Roman" w:eastAsia="Times New Roman" w:hAnsi="Times New Roman" w:cs="Times New Roman"/>
          <w:b/>
          <w:sz w:val="24"/>
          <w:szCs w:val="24"/>
        </w:rPr>
        <w:t>V</w:t>
      </w:r>
      <w:r>
        <w:rPr>
          <w:rFonts w:ascii="Times New Roman" w:eastAsia="Times New Roman" w:hAnsi="Times New Roman" w:cs="Times New Roman"/>
          <w:b/>
          <w:sz w:val="24"/>
          <w:szCs w:val="24"/>
        </w:rPr>
        <w:t xml:space="preserve">ariable </w:t>
      </w:r>
      <w:r w:rsidR="00A3571B">
        <w:rPr>
          <w:rFonts w:ascii="Times New Roman" w:eastAsia="Times New Roman" w:hAnsi="Times New Roman" w:cs="Times New Roman"/>
          <w:b/>
          <w:sz w:val="24"/>
          <w:szCs w:val="24"/>
        </w:rPr>
        <w:t>R</w:t>
      </w:r>
      <w:r>
        <w:rPr>
          <w:rFonts w:ascii="Times New Roman" w:eastAsia="Times New Roman" w:hAnsi="Times New Roman" w:cs="Times New Roman"/>
          <w:b/>
          <w:sz w:val="24"/>
          <w:szCs w:val="24"/>
        </w:rPr>
        <w:t xml:space="preserve">enewable </w:t>
      </w:r>
      <w:r w:rsidR="00A3571B">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 xml:space="preserve">nergy </w:t>
      </w:r>
      <w:r w:rsidR="00A3571B">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ntegration in the Caribbean</w:t>
      </w:r>
    </w:p>
    <w:p w14:paraId="00000002" w14:textId="77777777" w:rsidR="00841E46" w:rsidRDefault="00841E46">
      <w:pPr>
        <w:jc w:val="center"/>
        <w:rPr>
          <w:rFonts w:ascii="Times New Roman" w:eastAsia="Times New Roman" w:hAnsi="Times New Roman" w:cs="Times New Roman"/>
          <w:b/>
          <w:sz w:val="24"/>
          <w:szCs w:val="24"/>
        </w:rPr>
      </w:pPr>
    </w:p>
    <w:p w14:paraId="00000003" w14:textId="77777777" w:rsidR="00841E46" w:rsidRPr="0087110D" w:rsidRDefault="0087110D">
      <w:pPr>
        <w:jc w:val="both"/>
        <w:rPr>
          <w:rFonts w:ascii="Times New Roman" w:eastAsia="Times New Roman" w:hAnsi="Times New Roman" w:cs="Times New Roman"/>
          <w:sz w:val="24"/>
          <w:szCs w:val="24"/>
          <w:lang w:val="de-DE"/>
        </w:rPr>
      </w:pPr>
      <w:r w:rsidRPr="0087110D">
        <w:rPr>
          <w:rFonts w:ascii="Times New Roman" w:eastAsia="Times New Roman" w:hAnsi="Times New Roman" w:cs="Times New Roman"/>
          <w:sz w:val="24"/>
          <w:szCs w:val="24"/>
          <w:lang w:val="de-DE"/>
        </w:rPr>
        <w:t>R. J. Brecha</w:t>
      </w:r>
      <w:r w:rsidRPr="0087110D">
        <w:rPr>
          <w:rFonts w:ascii="Times New Roman" w:eastAsia="Times New Roman" w:hAnsi="Times New Roman" w:cs="Times New Roman"/>
          <w:sz w:val="24"/>
          <w:szCs w:val="24"/>
          <w:vertAlign w:val="superscript"/>
          <w:lang w:val="de-DE"/>
        </w:rPr>
        <w:t>1,2,3,4</w:t>
      </w:r>
      <w:r w:rsidRPr="0087110D">
        <w:rPr>
          <w:rFonts w:ascii="Times New Roman" w:eastAsia="Times New Roman" w:hAnsi="Times New Roman" w:cs="Times New Roman"/>
          <w:sz w:val="24"/>
          <w:szCs w:val="24"/>
          <w:lang w:val="de-DE"/>
        </w:rPr>
        <w:t>, Katherine Schoenenberger</w:t>
      </w:r>
      <w:r w:rsidRPr="0087110D">
        <w:rPr>
          <w:rFonts w:ascii="Times New Roman" w:eastAsia="Times New Roman" w:hAnsi="Times New Roman" w:cs="Times New Roman"/>
          <w:sz w:val="24"/>
          <w:szCs w:val="24"/>
          <w:vertAlign w:val="superscript"/>
          <w:lang w:val="de-DE"/>
        </w:rPr>
        <w:t>4</w:t>
      </w:r>
      <w:r w:rsidRPr="0087110D">
        <w:rPr>
          <w:rFonts w:ascii="Times New Roman" w:eastAsia="Times New Roman" w:hAnsi="Times New Roman" w:cs="Times New Roman"/>
          <w:sz w:val="24"/>
          <w:szCs w:val="24"/>
          <w:lang w:val="de-DE"/>
        </w:rPr>
        <w:t xml:space="preserve">, </w:t>
      </w:r>
      <w:proofErr w:type="spellStart"/>
      <w:r w:rsidRPr="0087110D">
        <w:rPr>
          <w:rFonts w:ascii="Times New Roman" w:eastAsia="Times New Roman" w:hAnsi="Times New Roman" w:cs="Times New Roman"/>
          <w:sz w:val="24"/>
          <w:szCs w:val="24"/>
          <w:lang w:val="de-DE"/>
        </w:rPr>
        <w:t>Masaō</w:t>
      </w:r>
      <w:proofErr w:type="spellEnd"/>
      <w:r w:rsidRPr="0087110D">
        <w:rPr>
          <w:rFonts w:ascii="Times New Roman" w:eastAsia="Times New Roman" w:hAnsi="Times New Roman" w:cs="Times New Roman"/>
          <w:sz w:val="24"/>
          <w:szCs w:val="24"/>
          <w:lang w:val="de-DE"/>
        </w:rPr>
        <w:t xml:space="preserve"> Ashtine</w:t>
      </w:r>
      <w:r w:rsidRPr="0087110D">
        <w:rPr>
          <w:rFonts w:ascii="Times New Roman" w:eastAsia="Times New Roman" w:hAnsi="Times New Roman" w:cs="Times New Roman"/>
          <w:sz w:val="24"/>
          <w:szCs w:val="24"/>
          <w:vertAlign w:val="superscript"/>
          <w:lang w:val="de-DE"/>
        </w:rPr>
        <w:t>5</w:t>
      </w:r>
      <w:r w:rsidRPr="0087110D">
        <w:rPr>
          <w:rFonts w:ascii="Times New Roman" w:eastAsia="Times New Roman" w:hAnsi="Times New Roman" w:cs="Times New Roman"/>
          <w:sz w:val="24"/>
          <w:szCs w:val="24"/>
          <w:lang w:val="de-DE"/>
        </w:rPr>
        <w:t xml:space="preserve">, Randy </w:t>
      </w:r>
      <w:proofErr w:type="spellStart"/>
      <w:r w:rsidRPr="0087110D">
        <w:rPr>
          <w:rFonts w:ascii="Times New Roman" w:eastAsia="Times New Roman" w:hAnsi="Times New Roman" w:cs="Times New Roman"/>
          <w:sz w:val="24"/>
          <w:szCs w:val="24"/>
          <w:lang w:val="de-DE"/>
        </w:rPr>
        <w:t>Koon</w:t>
      </w:r>
      <w:proofErr w:type="spellEnd"/>
      <w:r w:rsidRPr="0087110D">
        <w:rPr>
          <w:rFonts w:ascii="Times New Roman" w:eastAsia="Times New Roman" w:hAnsi="Times New Roman" w:cs="Times New Roman"/>
          <w:sz w:val="24"/>
          <w:szCs w:val="24"/>
          <w:lang w:val="de-DE"/>
        </w:rPr>
        <w:t xml:space="preserve"> Koon</w:t>
      </w:r>
      <w:r w:rsidRPr="0087110D">
        <w:rPr>
          <w:rFonts w:ascii="Times New Roman" w:eastAsia="Times New Roman" w:hAnsi="Times New Roman" w:cs="Times New Roman"/>
          <w:sz w:val="24"/>
          <w:szCs w:val="24"/>
          <w:vertAlign w:val="superscript"/>
          <w:lang w:val="de-DE"/>
        </w:rPr>
        <w:t>6</w:t>
      </w:r>
      <w:r w:rsidRPr="0087110D">
        <w:rPr>
          <w:rFonts w:ascii="Times New Roman" w:eastAsia="Times New Roman" w:hAnsi="Times New Roman" w:cs="Times New Roman"/>
          <w:sz w:val="24"/>
          <w:szCs w:val="24"/>
          <w:lang w:val="de-DE"/>
        </w:rPr>
        <w:t>,</w:t>
      </w:r>
    </w:p>
    <w:p w14:paraId="00000004" w14:textId="77777777" w:rsidR="00841E46" w:rsidRPr="0087110D" w:rsidRDefault="00841E46">
      <w:pPr>
        <w:jc w:val="both"/>
        <w:rPr>
          <w:rFonts w:ascii="Times New Roman" w:eastAsia="Times New Roman" w:hAnsi="Times New Roman" w:cs="Times New Roman"/>
          <w:sz w:val="24"/>
          <w:szCs w:val="24"/>
          <w:lang w:val="de-DE"/>
        </w:rPr>
      </w:pPr>
    </w:p>
    <w:p w14:paraId="00000005"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Climate Analytics, </w:t>
      </w:r>
      <w:proofErr w:type="spellStart"/>
      <w:r>
        <w:rPr>
          <w:rFonts w:ascii="Times New Roman" w:eastAsia="Times New Roman" w:hAnsi="Times New Roman" w:cs="Times New Roman"/>
          <w:sz w:val="24"/>
          <w:szCs w:val="24"/>
        </w:rPr>
        <w:t>Ritterstr</w:t>
      </w:r>
      <w:proofErr w:type="spellEnd"/>
      <w:r>
        <w:rPr>
          <w:rFonts w:ascii="Times New Roman" w:eastAsia="Times New Roman" w:hAnsi="Times New Roman" w:cs="Times New Roman"/>
          <w:sz w:val="24"/>
          <w:szCs w:val="24"/>
        </w:rPr>
        <w:t>. 3, 10969 Berlin, Germany</w:t>
      </w:r>
    </w:p>
    <w:p w14:paraId="00000006"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Physics Dept., University of Dayton, Dayton, OH, USA 45469 </w:t>
      </w:r>
    </w:p>
    <w:p w14:paraId="00000007"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Renewable and Clean Energy Program, University of Dayton, Dayton, OH, USA 45469</w:t>
      </w:r>
    </w:p>
    <w:p w14:paraId="00000008"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Hanley Sustainability Institute, University of Dayton, Dayton, OH, USA 45469</w:t>
      </w:r>
    </w:p>
    <w:p w14:paraId="00000009"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Department of Engineering, University of Oxford, United Kingdom.</w:t>
      </w:r>
    </w:p>
    <w:p w14:paraId="0000000A"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Department of Physics, University of the West Indies, Mona Campus, Jamaica, W.I.</w:t>
      </w:r>
    </w:p>
    <w:p w14:paraId="0000000B" w14:textId="77777777" w:rsidR="00841E46" w:rsidRDefault="00841E46">
      <w:pPr>
        <w:jc w:val="both"/>
        <w:rPr>
          <w:rFonts w:ascii="Times New Roman" w:eastAsia="Times New Roman" w:hAnsi="Times New Roman" w:cs="Times New Roman"/>
          <w:sz w:val="24"/>
          <w:szCs w:val="24"/>
        </w:rPr>
      </w:pPr>
    </w:p>
    <w:p w14:paraId="0000000C" w14:textId="7777777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vertAlign w:val="superscript"/>
        </w:rPr>
        <w:t>*</w:t>
      </w:r>
      <w:r>
        <w:rPr>
          <w:rFonts w:ascii="Times New Roman" w:eastAsia="Times New Roman" w:hAnsi="Times New Roman" w:cs="Times New Roman"/>
          <w:b/>
          <w:sz w:val="24"/>
          <w:szCs w:val="24"/>
        </w:rPr>
        <w:t>Corresponding author</w:t>
      </w:r>
      <w:r>
        <w:rPr>
          <w:rFonts w:ascii="Times New Roman" w:eastAsia="Times New Roman" w:hAnsi="Times New Roman" w:cs="Times New Roman"/>
          <w:sz w:val="24"/>
          <w:szCs w:val="24"/>
        </w:rPr>
        <w:t>: R.J.B robert.brecha@climateanalytics.org</w:t>
      </w:r>
    </w:p>
    <w:p w14:paraId="0000000D" w14:textId="77777777" w:rsidR="00841E46" w:rsidRDefault="00841E46">
      <w:pPr>
        <w:jc w:val="both"/>
        <w:rPr>
          <w:rFonts w:ascii="Times New Roman" w:eastAsia="Times New Roman" w:hAnsi="Times New Roman" w:cs="Times New Roman"/>
          <w:sz w:val="24"/>
          <w:szCs w:val="24"/>
        </w:rPr>
      </w:pPr>
    </w:p>
    <w:p w14:paraId="0000000E" w14:textId="13CB83C7" w:rsidR="00841E46" w:rsidRDefault="0087110D">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Ocean thermal energy conversion, OTEC, </w:t>
      </w:r>
      <w:del w:id="0" w:author="Robert Brecha" w:date="2020-08-26T14:21:00Z">
        <w:r w:rsidDel="009A75F8">
          <w:rPr>
            <w:rFonts w:ascii="Times New Roman" w:eastAsia="Times New Roman" w:hAnsi="Times New Roman" w:cs="Times New Roman"/>
            <w:sz w:val="24"/>
            <w:szCs w:val="24"/>
          </w:rPr>
          <w:delText>S</w:delText>
        </w:r>
      </w:del>
      <w:ins w:id="1" w:author="Robert Brecha" w:date="2020-08-26T14:21:00Z">
        <w:r w:rsidR="009A75F8">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eawater air conditioning, SWAC, desalination, variable renewable energy, wind power, solar PV, 100% renewable energy, Caribbean</w:t>
      </w:r>
    </w:p>
    <w:p w14:paraId="0000000F" w14:textId="77777777" w:rsidR="00841E46" w:rsidRDefault="00841E46">
      <w:pPr>
        <w:spacing w:line="360" w:lineRule="auto"/>
        <w:jc w:val="both"/>
        <w:rPr>
          <w:rFonts w:ascii="Times New Roman" w:eastAsia="Times New Roman" w:hAnsi="Times New Roman" w:cs="Times New Roman"/>
          <w:sz w:val="24"/>
          <w:szCs w:val="24"/>
        </w:rPr>
      </w:pPr>
    </w:p>
    <w:p w14:paraId="00000010" w14:textId="77777777" w:rsidR="00841E46" w:rsidRDefault="0087110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00000011" w14:textId="4B9631AE" w:rsidR="00841E46" w:rsidRDefault="0087110D">
      <w:pPr>
        <w:spacing w:line="360" w:lineRule="auto"/>
        <w:jc w:val="both"/>
        <w:rPr>
          <w:rFonts w:ascii="Times New Roman" w:eastAsia="Times New Roman" w:hAnsi="Times New Roman" w:cs="Times New Roman"/>
          <w:sz w:val="24"/>
          <w:szCs w:val="24"/>
          <w:shd w:val="clear" w:color="auto" w:fill="C9DAF8"/>
        </w:rPr>
      </w:pPr>
      <w:r>
        <w:rPr>
          <w:rFonts w:ascii="Times New Roman" w:eastAsia="Times New Roman" w:hAnsi="Times New Roman" w:cs="Times New Roman"/>
          <w:sz w:val="24"/>
          <w:szCs w:val="24"/>
          <w:shd w:val="clear" w:color="auto" w:fill="C9DAF8"/>
        </w:rPr>
        <w:t xml:space="preserve">Most Caribbean island nations have historically been heavily dependent on imported fossil fuels for both power and transportation systems.  At the same time, </w:t>
      </w:r>
      <w:del w:id="2" w:author="Robert Brecha" w:date="2020-08-26T14:19:00Z">
        <w:r w:rsidDel="005D4BCC">
          <w:rPr>
            <w:rFonts w:ascii="Times New Roman" w:eastAsia="Times New Roman" w:hAnsi="Times New Roman" w:cs="Times New Roman"/>
            <w:sz w:val="24"/>
            <w:szCs w:val="24"/>
            <w:shd w:val="clear" w:color="auto" w:fill="C9DAF8"/>
          </w:rPr>
          <w:delText xml:space="preserve">especially </w:delText>
        </w:r>
      </w:del>
      <w:r>
        <w:rPr>
          <w:rFonts w:ascii="Times New Roman" w:eastAsia="Times New Roman" w:hAnsi="Times New Roman" w:cs="Times New Roman"/>
          <w:sz w:val="24"/>
          <w:szCs w:val="24"/>
          <w:shd w:val="clear" w:color="auto" w:fill="C9DAF8"/>
        </w:rPr>
        <w:t>small island developing states (SIDS) are at enhanced risk from the impacts of climate change, although their own emissions represent only a very tiny fraction of the global total responsible for climate change. For this latter reason in particular, SIDS have been leaders in advocating for the ambitious 1.5</w:t>
      </w:r>
      <w:ins w:id="3" w:author="Robert Brecha" w:date="2020-08-26T14:19:00Z">
        <w:r w:rsidR="005D4BCC">
          <w:rPr>
            <w:rFonts w:eastAsia="Times New Roman"/>
            <w:sz w:val="24"/>
            <w:szCs w:val="24"/>
            <w:shd w:val="clear" w:color="auto" w:fill="C9DAF8"/>
          </w:rPr>
          <w:t>°</w:t>
        </w:r>
      </w:ins>
      <w:r>
        <w:rPr>
          <w:rFonts w:ascii="Times New Roman" w:eastAsia="Times New Roman" w:hAnsi="Times New Roman" w:cs="Times New Roman"/>
          <w:sz w:val="24"/>
          <w:szCs w:val="24"/>
          <w:shd w:val="clear" w:color="auto" w:fill="C9DAF8"/>
        </w:rPr>
        <w:t xml:space="preserve">C Paris Agreement target. Because of the increasing recognition that domestic renewable energy resources would be adequate to supply energy needs, Caribbean islands have the potential to lead as well in demonstrating the ability to transition to 100% sustainable, renewable energy systems.  In this work we present three central results in this space.  First, we show through GIS mapping </w:t>
      </w:r>
      <w:del w:id="4" w:author="Robert Brecha" w:date="2020-08-26T14:20:00Z">
        <w:r w:rsidDel="005D4BCC">
          <w:rPr>
            <w:rFonts w:ascii="Times New Roman" w:eastAsia="Times New Roman" w:hAnsi="Times New Roman" w:cs="Times New Roman"/>
            <w:sz w:val="24"/>
            <w:szCs w:val="24"/>
            <w:shd w:val="clear" w:color="auto" w:fill="C9DAF8"/>
          </w:rPr>
          <w:delText xml:space="preserve">the potential </w:delText>
        </w:r>
      </w:del>
      <w:r>
        <w:rPr>
          <w:rFonts w:ascii="Times New Roman" w:eastAsia="Times New Roman" w:hAnsi="Times New Roman" w:cs="Times New Roman"/>
          <w:sz w:val="24"/>
          <w:szCs w:val="24"/>
          <w:shd w:val="clear" w:color="auto" w:fill="C9DAF8"/>
        </w:rPr>
        <w:t xml:space="preserve">of all islands </w:t>
      </w:r>
      <w:ins w:id="5" w:author="Robert Brecha" w:date="2020-08-26T14:20:00Z">
        <w:r w:rsidR="005D4BCC">
          <w:rPr>
            <w:rFonts w:ascii="Times New Roman" w:eastAsia="Times New Roman" w:hAnsi="Times New Roman" w:cs="Times New Roman"/>
            <w:sz w:val="24"/>
            <w:szCs w:val="24"/>
            <w:shd w:val="clear" w:color="auto" w:fill="C9DAF8"/>
          </w:rPr>
          <w:t xml:space="preserve">the potential  </w:t>
        </w:r>
      </w:ins>
      <w:r>
        <w:rPr>
          <w:rFonts w:ascii="Times New Roman" w:eastAsia="Times New Roman" w:hAnsi="Times New Roman" w:cs="Times New Roman"/>
          <w:sz w:val="24"/>
          <w:szCs w:val="24"/>
          <w:shd w:val="clear" w:color="auto" w:fill="C9DAF8"/>
        </w:rPr>
        <w:t xml:space="preserve">for near-coastal </w:t>
      </w:r>
      <w:proofErr w:type="spellStart"/>
      <w:r>
        <w:rPr>
          <w:rFonts w:ascii="Times New Roman" w:eastAsia="Times New Roman" w:hAnsi="Times New Roman" w:cs="Times New Roman"/>
          <w:sz w:val="24"/>
          <w:szCs w:val="24"/>
          <w:shd w:val="clear" w:color="auto" w:fill="C9DAF8"/>
        </w:rPr>
        <w:t>deepwater</w:t>
      </w:r>
      <w:proofErr w:type="spellEnd"/>
      <w:r>
        <w:rPr>
          <w:rFonts w:ascii="Times New Roman" w:eastAsia="Times New Roman" w:hAnsi="Times New Roman" w:cs="Times New Roman"/>
          <w:sz w:val="24"/>
          <w:szCs w:val="24"/>
          <w:shd w:val="clear" w:color="auto" w:fill="C9DAF8"/>
        </w:rPr>
        <w:t xml:space="preserve"> as a resource for Ocean Thermal Energy Conversion</w:t>
      </w:r>
      <w:ins w:id="6" w:author="Robert Brecha" w:date="2020-08-26T14:20:00Z">
        <w:r w:rsidR="005D4BCC">
          <w:rPr>
            <w:rFonts w:ascii="Times New Roman" w:eastAsia="Times New Roman" w:hAnsi="Times New Roman" w:cs="Times New Roman"/>
            <w:sz w:val="24"/>
            <w:szCs w:val="24"/>
            <w:shd w:val="clear" w:color="auto" w:fill="C9DAF8"/>
          </w:rPr>
          <w:t xml:space="preserve"> </w:t>
        </w:r>
      </w:ins>
      <w:r>
        <w:rPr>
          <w:rFonts w:ascii="Times New Roman" w:eastAsia="Times New Roman" w:hAnsi="Times New Roman" w:cs="Times New Roman"/>
          <w:sz w:val="24"/>
          <w:szCs w:val="24"/>
          <w:shd w:val="clear" w:color="auto" w:fill="C9DAF8"/>
        </w:rPr>
        <w:t>(OTEC)</w:t>
      </w:r>
      <w:ins w:id="7" w:author="Robert Brecha" w:date="2020-08-26T14:22:00Z">
        <w:r w:rsidR="009A75F8">
          <w:rPr>
            <w:rFonts w:ascii="Times New Roman" w:eastAsia="Times New Roman" w:hAnsi="Times New Roman" w:cs="Times New Roman"/>
            <w:sz w:val="24"/>
            <w:szCs w:val="24"/>
            <w:shd w:val="clear" w:color="auto" w:fill="C9DAF8"/>
          </w:rPr>
          <w:t xml:space="preserve"> and</w:t>
        </w:r>
      </w:ins>
      <w:del w:id="8" w:author="Robert Brecha" w:date="2020-08-26T14:22:00Z">
        <w:r w:rsidDel="009A75F8">
          <w:rPr>
            <w:rFonts w:ascii="Times New Roman" w:eastAsia="Times New Roman" w:hAnsi="Times New Roman" w:cs="Times New Roman"/>
            <w:sz w:val="24"/>
            <w:szCs w:val="24"/>
            <w:shd w:val="clear" w:color="auto" w:fill="C9DAF8"/>
          </w:rPr>
          <w:delText>. Second, we</w:delText>
        </w:r>
      </w:del>
      <w:r>
        <w:rPr>
          <w:rFonts w:ascii="Times New Roman" w:eastAsia="Times New Roman" w:hAnsi="Times New Roman" w:cs="Times New Roman"/>
          <w:sz w:val="24"/>
          <w:szCs w:val="24"/>
          <w:shd w:val="clear" w:color="auto" w:fill="C9DAF8"/>
        </w:rPr>
        <w:t xml:space="preserve"> couple these results with an estimate of which countries might best take advantage of this resource due to lack of other dispatchable renewable power options.  </w:t>
      </w:r>
      <w:ins w:id="9" w:author="Robert Brecha" w:date="2020-08-26T14:22:00Z">
        <w:r w:rsidR="009A75F8">
          <w:rPr>
            <w:rFonts w:ascii="Times New Roman" w:eastAsia="Times New Roman" w:hAnsi="Times New Roman" w:cs="Times New Roman"/>
            <w:sz w:val="24"/>
            <w:szCs w:val="24"/>
            <w:shd w:val="clear" w:color="auto" w:fill="C9DAF8"/>
          </w:rPr>
          <w:t>Second, we us</w:t>
        </w:r>
      </w:ins>
      <w:ins w:id="10" w:author="Robert Brecha" w:date="2020-08-26T14:23:00Z">
        <w:r w:rsidR="009A75F8">
          <w:rPr>
            <w:rFonts w:ascii="Times New Roman" w:eastAsia="Times New Roman" w:hAnsi="Times New Roman" w:cs="Times New Roman"/>
            <w:sz w:val="24"/>
            <w:szCs w:val="24"/>
            <w:shd w:val="clear" w:color="auto" w:fill="C9DAF8"/>
          </w:rPr>
          <w:t xml:space="preserve">e hourly </w:t>
        </w:r>
        <w:r w:rsidR="009A75F8">
          <w:rPr>
            <w:rFonts w:ascii="Times New Roman" w:eastAsia="Times New Roman" w:hAnsi="Times New Roman" w:cs="Times New Roman"/>
            <w:sz w:val="24"/>
            <w:szCs w:val="24"/>
            <w:shd w:val="clear" w:color="auto" w:fill="C9DAF8"/>
          </w:rPr>
          <w:lastRenderedPageBreak/>
          <w:t xml:space="preserve">data to show explicitly the trade-offs between battery storage needs and dispatchable renewable sources.  </w:t>
        </w:r>
      </w:ins>
      <w:r>
        <w:rPr>
          <w:rFonts w:ascii="Times New Roman" w:eastAsia="Times New Roman" w:hAnsi="Times New Roman" w:cs="Times New Roman"/>
          <w:sz w:val="24"/>
          <w:szCs w:val="24"/>
          <w:shd w:val="clear" w:color="auto" w:fill="C9DAF8"/>
        </w:rPr>
        <w:t>Finally, we analyze tradeoffs and estimated total system levelized costs for combinations of variable renewables, dispatchable renewable power and storage to achieve 100% renewable electricity generation.</w:t>
      </w:r>
      <w:ins w:id="11" w:author="Robert Brecha" w:date="2020-08-26T14:24:00Z">
        <w:r w:rsidR="009A75F8">
          <w:rPr>
            <w:rFonts w:ascii="Times New Roman" w:eastAsia="Times New Roman" w:hAnsi="Times New Roman" w:cs="Times New Roman"/>
            <w:sz w:val="24"/>
            <w:szCs w:val="24"/>
            <w:shd w:val="clear" w:color="auto" w:fill="C9DAF8"/>
          </w:rPr>
          <w:t xml:space="preserve">  In particular, this last point is emphasized to demonstrate the utility of</w:t>
        </w:r>
      </w:ins>
      <w:ins w:id="12" w:author="Robert Brecha" w:date="2020-08-26T14:25:00Z">
        <w:r w:rsidR="009A75F8">
          <w:rPr>
            <w:rFonts w:ascii="Times New Roman" w:eastAsia="Times New Roman" w:hAnsi="Times New Roman" w:cs="Times New Roman"/>
            <w:sz w:val="24"/>
            <w:szCs w:val="24"/>
            <w:shd w:val="clear" w:color="auto" w:fill="C9DAF8"/>
          </w:rPr>
          <w:t xml:space="preserve"> open-cycle</w:t>
        </w:r>
      </w:ins>
      <w:ins w:id="13" w:author="Robert Brecha" w:date="2020-08-26T14:24:00Z">
        <w:r w:rsidR="009A75F8">
          <w:rPr>
            <w:rFonts w:ascii="Times New Roman" w:eastAsia="Times New Roman" w:hAnsi="Times New Roman" w:cs="Times New Roman"/>
            <w:sz w:val="24"/>
            <w:szCs w:val="24"/>
            <w:shd w:val="clear" w:color="auto" w:fill="C9DAF8"/>
          </w:rPr>
          <w:t xml:space="preserve"> OTEC together with </w:t>
        </w:r>
      </w:ins>
      <w:ins w:id="14" w:author="Robert Brecha" w:date="2020-08-26T14:25:00Z">
        <w:r w:rsidR="009A75F8">
          <w:rPr>
            <w:rFonts w:ascii="Times New Roman" w:eastAsia="Times New Roman" w:hAnsi="Times New Roman" w:cs="Times New Roman"/>
            <w:sz w:val="24"/>
            <w:szCs w:val="24"/>
            <w:shd w:val="clear" w:color="auto" w:fill="C9DAF8"/>
          </w:rPr>
          <w:t xml:space="preserve">accompanying </w:t>
        </w:r>
      </w:ins>
      <w:ins w:id="15" w:author="Robert Brecha" w:date="2020-08-26T14:24:00Z">
        <w:r w:rsidR="009A75F8">
          <w:rPr>
            <w:rFonts w:ascii="Times New Roman" w:eastAsia="Times New Roman" w:hAnsi="Times New Roman" w:cs="Times New Roman"/>
            <w:sz w:val="24"/>
            <w:szCs w:val="24"/>
            <w:shd w:val="clear" w:color="auto" w:fill="C9DAF8"/>
          </w:rPr>
          <w:t>desalination</w:t>
        </w:r>
      </w:ins>
      <w:ins w:id="16" w:author="Robert Brecha" w:date="2020-08-26T14:25:00Z">
        <w:r w:rsidR="009A75F8">
          <w:rPr>
            <w:rFonts w:ascii="Times New Roman" w:eastAsia="Times New Roman" w:hAnsi="Times New Roman" w:cs="Times New Roman"/>
            <w:sz w:val="24"/>
            <w:szCs w:val="24"/>
            <w:shd w:val="clear" w:color="auto" w:fill="C9DAF8"/>
          </w:rPr>
          <w:t xml:space="preserve"> in enabling </w:t>
        </w:r>
      </w:ins>
      <w:ins w:id="17" w:author="Robert Brecha" w:date="2020-08-26T14:26:00Z">
        <w:r w:rsidR="009A75F8">
          <w:rPr>
            <w:rFonts w:ascii="Times New Roman" w:eastAsia="Times New Roman" w:hAnsi="Times New Roman" w:cs="Times New Roman"/>
            <w:sz w:val="24"/>
            <w:szCs w:val="24"/>
            <w:shd w:val="clear" w:color="auto" w:fill="C9DAF8"/>
          </w:rPr>
          <w:t xml:space="preserve">a </w:t>
        </w:r>
      </w:ins>
      <w:ins w:id="18" w:author="Robert Brecha" w:date="2020-08-26T14:25:00Z">
        <w:r w:rsidR="009A75F8">
          <w:rPr>
            <w:rFonts w:ascii="Times New Roman" w:eastAsia="Times New Roman" w:hAnsi="Times New Roman" w:cs="Times New Roman"/>
            <w:sz w:val="24"/>
            <w:szCs w:val="24"/>
            <w:shd w:val="clear" w:color="auto" w:fill="C9DAF8"/>
          </w:rPr>
          <w:t>high penetration of renewable energy</w:t>
        </w:r>
      </w:ins>
      <w:r>
        <w:rPr>
          <w:rFonts w:ascii="Times New Roman" w:eastAsia="Times New Roman" w:hAnsi="Times New Roman" w:cs="Times New Roman"/>
          <w:sz w:val="24"/>
          <w:szCs w:val="24"/>
          <w:shd w:val="clear" w:color="auto" w:fill="C9DAF8"/>
        </w:rPr>
        <w:t xml:space="preserve"> </w:t>
      </w:r>
      <w:ins w:id="19" w:author="Robert Brecha" w:date="2020-08-26T14:26:00Z">
        <w:r w:rsidR="009A75F8">
          <w:rPr>
            <w:rFonts w:ascii="Times New Roman" w:eastAsia="Times New Roman" w:hAnsi="Times New Roman" w:cs="Times New Roman"/>
            <w:sz w:val="24"/>
            <w:szCs w:val="24"/>
            <w:shd w:val="clear" w:color="auto" w:fill="C9DAF8"/>
          </w:rPr>
          <w:t>and a system cost</w:t>
        </w:r>
      </w:ins>
      <w:ins w:id="20" w:author="Robert Brecha" w:date="2020-08-26T14:27:00Z">
        <w:r w:rsidR="009A75F8">
          <w:rPr>
            <w:rFonts w:ascii="Times New Roman" w:eastAsia="Times New Roman" w:hAnsi="Times New Roman" w:cs="Times New Roman"/>
            <w:sz w:val="24"/>
            <w:szCs w:val="24"/>
            <w:shd w:val="clear" w:color="auto" w:fill="C9DAF8"/>
          </w:rPr>
          <w:t>, even including the relatively expensive OTEC technology, that is lower than costs of a fossil-fuel-based system.</w:t>
        </w:r>
      </w:ins>
      <w:ins w:id="21" w:author="Robert Brecha" w:date="2020-08-26T14:26:00Z">
        <w:r w:rsidR="009A75F8">
          <w:rPr>
            <w:rFonts w:ascii="Times New Roman" w:eastAsia="Times New Roman" w:hAnsi="Times New Roman" w:cs="Times New Roman"/>
            <w:sz w:val="24"/>
            <w:szCs w:val="24"/>
            <w:shd w:val="clear" w:color="auto" w:fill="C9DAF8"/>
          </w:rPr>
          <w:t xml:space="preserve"> </w:t>
        </w:r>
      </w:ins>
      <w:del w:id="22" w:author="Robert Brecha" w:date="2020-08-26T14:23:00Z">
        <w:r w:rsidDel="009A75F8">
          <w:rPr>
            <w:rFonts w:ascii="Times New Roman" w:eastAsia="Times New Roman" w:hAnsi="Times New Roman" w:cs="Times New Roman"/>
            <w:sz w:val="24"/>
            <w:szCs w:val="24"/>
            <w:shd w:val="clear" w:color="auto" w:fill="C9DAF8"/>
          </w:rPr>
          <w:delText xml:space="preserve">[This certainly can be worked on at the much later stages of the manuscript with we have encapsulated all details and have main findings </w:delText>
        </w:r>
      </w:del>
      <w:customXmlDelRangeStart w:id="23" w:author="Robert Brecha" w:date="2020-08-26T14:23:00Z"/>
      <w:sdt>
        <w:sdtPr>
          <w:tag w:val="goog_rdk_0"/>
          <w:id w:val="652409166"/>
        </w:sdtPr>
        <w:sdtContent>
          <w:customXmlDelRangeEnd w:id="23"/>
          <w:commentRangeStart w:id="24"/>
          <w:commentRangeStart w:id="25"/>
          <w:customXmlDelRangeStart w:id="26" w:author="Robert Brecha" w:date="2020-08-26T14:23:00Z"/>
        </w:sdtContent>
      </w:sdt>
      <w:customXmlDelRangeEnd w:id="26"/>
      <w:del w:id="27" w:author="Robert Brecha" w:date="2020-08-26T14:23:00Z">
        <w:r w:rsidDel="009A75F8">
          <w:rPr>
            <w:rFonts w:ascii="Times New Roman" w:eastAsia="Times New Roman" w:hAnsi="Times New Roman" w:cs="Times New Roman"/>
            <w:sz w:val="24"/>
            <w:szCs w:val="24"/>
            <w:shd w:val="clear" w:color="auto" w:fill="C9DAF8"/>
          </w:rPr>
          <w:delText>completed</w:delText>
        </w:r>
        <w:commentRangeEnd w:id="25"/>
        <w:r w:rsidDel="009A75F8">
          <w:commentReference w:id="25"/>
        </w:r>
      </w:del>
      <w:commentRangeEnd w:id="24"/>
      <w:r w:rsidR="00E84044">
        <w:rPr>
          <w:rStyle w:val="CommentReference"/>
        </w:rPr>
        <w:commentReference w:id="24"/>
      </w:r>
      <w:del w:id="28" w:author="Robert Brecha" w:date="2020-08-26T14:23:00Z">
        <w:r w:rsidDel="009A75F8">
          <w:rPr>
            <w:rFonts w:ascii="Times New Roman" w:eastAsia="Times New Roman" w:hAnsi="Times New Roman" w:cs="Times New Roman"/>
            <w:sz w:val="24"/>
            <w:szCs w:val="24"/>
            <w:shd w:val="clear" w:color="auto" w:fill="C9DAF8"/>
          </w:rPr>
          <w:delText>].</w:delText>
        </w:r>
      </w:del>
    </w:p>
    <w:sdt>
      <w:sdtPr>
        <w:tag w:val="goog_rdk_1"/>
        <w:id w:val="1432008012"/>
      </w:sdtPr>
      <w:sdtContent>
        <w:p w14:paraId="00000012" w14:textId="77777777" w:rsidR="00841E46" w:rsidRDefault="0087110D">
          <w:pPr>
            <w:numPr>
              <w:ilvl w:val="0"/>
              <w:numId w:val="2"/>
            </w:numPr>
            <w:pBdr>
              <w:top w:val="nil"/>
              <w:left w:val="nil"/>
              <w:bottom w:val="nil"/>
              <w:right w:val="nil"/>
              <w:between w:val="nil"/>
            </w:pBdr>
            <w:spacing w:line="360" w:lineRule="auto"/>
            <w:ind w:left="360"/>
            <w:jc w:val="both"/>
            <w:rPr>
              <w:rFonts w:ascii="Times New Roman" w:eastAsia="Times New Roman" w:hAnsi="Times New Roman" w:cs="Times New Roman"/>
              <w:b/>
              <w:color w:val="000000"/>
              <w:sz w:val="24"/>
              <w:szCs w:val="24"/>
            </w:rPr>
            <w:pPrChange w:id="29" w:author="Masaō Ashtine" w:date="2020-06-13T12:21:00Z">
              <w:pPr>
                <w:numPr>
                  <w:numId w:val="2"/>
                </w:numPr>
                <w:pBdr>
                  <w:top w:val="nil"/>
                  <w:left w:val="nil"/>
                  <w:bottom w:val="nil"/>
                  <w:right w:val="nil"/>
                  <w:between w:val="nil"/>
                </w:pBdr>
                <w:spacing w:line="360" w:lineRule="auto"/>
                <w:ind w:left="720" w:hanging="360"/>
                <w:jc w:val="both"/>
              </w:pPr>
            </w:pPrChange>
          </w:pPr>
          <w:r>
            <w:rPr>
              <w:rFonts w:ascii="Times New Roman" w:eastAsia="Times New Roman" w:hAnsi="Times New Roman" w:cs="Times New Roman"/>
              <w:b/>
              <w:color w:val="000000"/>
              <w:sz w:val="24"/>
              <w:szCs w:val="24"/>
            </w:rPr>
            <w:t>Introduction</w:t>
          </w:r>
        </w:p>
      </w:sdtContent>
    </w:sdt>
    <w:p w14:paraId="00000013" w14:textId="041AFD1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Ocean energy technologies can help play a role in enabling island states to reach targets of energy self-sufficiency</w:t>
      </w:r>
      <w:del w:id="30" w:author="Robert Brecha" w:date="2020-08-28T16:25:00Z">
        <w:r w:rsidDel="00BA1C0E">
          <w:rPr>
            <w:rFonts w:ascii="Times New Roman" w:eastAsia="Times New Roman" w:hAnsi="Times New Roman" w:cs="Times New Roman"/>
            <w:sz w:val="24"/>
            <w:szCs w:val="24"/>
          </w:rPr>
          <w:delText xml:space="preserve"> </w:delText>
        </w:r>
      </w:del>
      <w:del w:id="31" w:author="Robert Brecha" w:date="2020-08-25T17:12:00Z">
        <w:r w:rsidR="006C3BAD" w:rsidDel="00252C94">
          <w:rPr>
            <w:rFonts w:ascii="Times New Roman" w:eastAsia="Times New Roman" w:hAnsi="Times New Roman" w:cs="Times New Roman"/>
            <w:sz w:val="24"/>
            <w:szCs w:val="24"/>
          </w:rPr>
          <w:fldChar w:fldCharType="begin" w:fldLock="1"/>
        </w:r>
        <w:r w:rsidR="000766E8" w:rsidDel="00252C94">
          <w:rPr>
            <w:rFonts w:ascii="Times New Roman" w:eastAsia="Times New Roman" w:hAnsi="Times New Roman" w:cs="Times New Roman"/>
            <w:sz w:val="24"/>
            <w:szCs w:val="24"/>
          </w:rPr>
          <w:delInstrText>ADDIN CSL_CITATION {"citationItems":[{"id":"ITEM-1","itemData":{"author":[{"dropping-particle":"","family":"(IRENA)","given":"International Renewable Energy Agency","non-dropping-particle":"","parse-names":false,"suffix":""}],"id":"ITEM-1","issue":"August","issued":{"date-parts":[["2014"]]},"title":"IRENA_Ocean_Energy_report_2014","type":"article-journal"},"uris":["http://www.mendeley.com/documents/?uuid=8f0fd364-ee25-480b-a2f6-3455f297c276"]}],"mendeley":{"formattedCitation":"((IRENA), 2014)","plainTextFormattedCitation":"((IRENA), 2014)","previouslyFormattedCitation":"((IRENA), 2014)"},"properties":{"noteIndex":0},"schema":"https://github.com/citation-style-language/schema/raw/master/csl-citation.json"}</w:delInstrText>
        </w:r>
        <w:r w:rsidR="006C3BAD" w:rsidDel="00252C94">
          <w:rPr>
            <w:rFonts w:ascii="Times New Roman" w:eastAsia="Times New Roman" w:hAnsi="Times New Roman" w:cs="Times New Roman"/>
            <w:sz w:val="24"/>
            <w:szCs w:val="24"/>
          </w:rPr>
          <w:fldChar w:fldCharType="separate"/>
        </w:r>
        <w:r w:rsidR="000766E8" w:rsidRPr="000766E8" w:rsidDel="00252C94">
          <w:rPr>
            <w:rFonts w:ascii="Times New Roman" w:eastAsia="Times New Roman" w:hAnsi="Times New Roman" w:cs="Times New Roman"/>
            <w:noProof/>
            <w:sz w:val="24"/>
            <w:szCs w:val="24"/>
          </w:rPr>
          <w:delText>((IRENA), 2014)</w:delText>
        </w:r>
        <w:r w:rsidR="006C3BAD" w:rsidDel="00252C94">
          <w:rPr>
            <w:rFonts w:ascii="Times New Roman" w:eastAsia="Times New Roman" w:hAnsi="Times New Roman" w:cs="Times New Roman"/>
            <w:sz w:val="24"/>
            <w:szCs w:val="24"/>
          </w:rPr>
          <w:fldChar w:fldCharType="end"/>
        </w:r>
      </w:del>
      <w:r w:rsidR="006C3BAD">
        <w:rPr>
          <w:rFonts w:ascii="Times New Roman" w:eastAsia="Times New Roman" w:hAnsi="Times New Roman" w:cs="Times New Roman"/>
          <w:sz w:val="24"/>
          <w:szCs w:val="24"/>
        </w:rPr>
        <w:t xml:space="preserve"> </w:t>
      </w:r>
      <w:ins w:id="32" w:author="Robert Brecha" w:date="2020-08-28T16:22:00Z">
        <w:r w:rsidR="00BA1C0E">
          <w:rPr>
            <w:rFonts w:ascii="Times New Roman" w:eastAsia="Times New Roman" w:hAnsi="Times New Roman" w:cs="Times New Roman"/>
            <w:sz w:val="24"/>
            <w:szCs w:val="24"/>
          </w:rPr>
          <w:fldChar w:fldCharType="begin" w:fldLock="1"/>
        </w:r>
      </w:ins>
      <w:r w:rsidR="004F62B4">
        <w:rPr>
          <w:rFonts w:ascii="Times New Roman" w:eastAsia="Times New Roman" w:hAnsi="Times New Roman" w:cs="Times New Roman"/>
          <w:sz w:val="24"/>
          <w:szCs w:val="24"/>
        </w:rPr>
        <w:instrText>ADDIN CSL_CITATION {"citationItems":[{"id":"ITEM-1","itemData":{"author":[{"dropping-particle":"","family":"Lewis","given":"A.","non-dropping-particle":"","parse-names":false,"suffix":""},{"dropping-particle":"","family":"Estefen","given":"S.","non-dropping-particle":"","parse-names":false,"suffix":""},{"dropping-particle":"","family":"Huckerby","given":"J.","non-dropping-particle":"","parse-names":false,"suffix":""},{"dropping-particle":"","family":"Musial","given":"W.","non-dropping-particle":"","parse-names":false,"suffix":""},{"dropping-particle":"","family":"Pontes","given":"T.","non-dropping-particle":"","parse-names":false,"suffix":""},{"dropping-particle":"","family":"Torres-Martinez","given":"J.","non-dropping-particle":"","parse-names":false,"suffix":""}],"chapter-number":"6","container-title":"IPCC Special Report on Renewable Energy Sources and Climate Change Mitigation","id":"ITEM-1","issued":{"date-parts":[["2011"]]},"title":"Ocean Energy","type":"chapter"},"uris":["http://www.mendeley.com/documents/?uuid=729cab06-8a68-44a3-bf68-7be6f9669cf1"]},{"id":"ITEM-2","itemData":{"author":[{"dropping-particle":"","family":"IRENA (International Renewable Energy Agency)","given":"","non-dropping-particle":"","parse-names":false,"suffix":""}],"id":"ITEM-2","issued":{"date-parts":[["2014"]]},"title":"Ocean Energy - Technology Readiness, Patent, Deployment Status and Outlook","type":"report"},"uris":["http://www.mendeley.com/documents/?uuid=4630f93d-4ee0-499d-9534-e2953daeb586"]}],"mendeley":{"formattedCitation":"(IRENA (International Renewable Energy Agency), 2014; Lewis et al., 2011)","plainTextFormattedCitation":"(IRENA (International Renewable Energy Agency), 2014; Lewis et al., 2011)","previouslyFormattedCitation":"(IRENA (International Renewable Energy Agency), 2014; Lewis et al., 2011)"},"properties":{"noteIndex":0},"schema":"https://github.com/citation-style-language/schema/raw/master/csl-citation.json"}</w:instrText>
      </w:r>
      <w:r w:rsidR="00BA1C0E">
        <w:rPr>
          <w:rFonts w:ascii="Times New Roman" w:eastAsia="Times New Roman" w:hAnsi="Times New Roman" w:cs="Times New Roman"/>
          <w:sz w:val="24"/>
          <w:szCs w:val="24"/>
        </w:rPr>
        <w:fldChar w:fldCharType="separate"/>
      </w:r>
      <w:r w:rsidR="00BA1C0E" w:rsidRPr="00BA1C0E">
        <w:rPr>
          <w:rFonts w:ascii="Times New Roman" w:eastAsia="Times New Roman" w:hAnsi="Times New Roman" w:cs="Times New Roman"/>
          <w:noProof/>
          <w:sz w:val="24"/>
          <w:szCs w:val="24"/>
        </w:rPr>
        <w:t>(IRENA (International Renewable Energy Agency), 2014; Lewis et al., 2011)</w:t>
      </w:r>
      <w:ins w:id="33" w:author="Robert Brecha" w:date="2020-08-28T16:22:00Z">
        <w:r w:rsidR="00BA1C0E">
          <w:rPr>
            <w:rFonts w:ascii="Times New Roman" w:eastAsia="Times New Roman" w:hAnsi="Times New Roman" w:cs="Times New Roman"/>
            <w:sz w:val="24"/>
            <w:szCs w:val="24"/>
          </w:rPr>
          <w:fldChar w:fldCharType="end"/>
        </w:r>
      </w:ins>
      <w:r w:rsidR="006C3BAD">
        <w:rPr>
          <w:rFonts w:ascii="Times New Roman" w:eastAsia="Times New Roman" w:hAnsi="Times New Roman" w:cs="Times New Roman"/>
          <w:sz w:val="24"/>
          <w:szCs w:val="24"/>
        </w:rPr>
        <w:t xml:space="preserve"> </w:t>
      </w:r>
      <w:commentRangeStart w:id="34"/>
      <w:del w:id="35" w:author="Robert Brecha" w:date="2020-08-28T16:22:00Z">
        <w:r w:rsidRPr="006C3BAD" w:rsidDel="00BA1C0E">
          <w:rPr>
            <w:rFonts w:ascii="Times New Roman" w:eastAsia="Times New Roman" w:hAnsi="Times New Roman" w:cs="Times New Roman"/>
            <w:sz w:val="24"/>
            <w:szCs w:val="24"/>
            <w:highlight w:val="yellow"/>
          </w:rPr>
          <w:delText>Lewis et al., 2011</w:delText>
        </w:r>
        <w:commentRangeEnd w:id="34"/>
        <w:r w:rsidR="006C3BAD" w:rsidDel="00BA1C0E">
          <w:rPr>
            <w:rStyle w:val="CommentReference"/>
          </w:rPr>
          <w:commentReference w:id="34"/>
        </w:r>
        <w:r w:rsidDel="00BA1C0E">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Three basic, but linked ideas are behind the continued interest in Ocean Thermal Energy Conversion (OTEC) in particular</w:t>
      </w:r>
      <w:r w:rsidR="006C3BAD">
        <w:rPr>
          <w:rFonts w:ascii="Times New Roman" w:eastAsia="Times New Roman" w:hAnsi="Times New Roman" w:cs="Times New Roman"/>
          <w:sz w:val="24"/>
          <w:szCs w:val="24"/>
        </w:rPr>
        <w:t xml:space="preserve"> </w:t>
      </w:r>
      <w:r w:rsidR="006C3BAD">
        <w:rPr>
          <w:rFonts w:ascii="Times New Roman" w:eastAsia="Times New Roman" w:hAnsi="Times New Roman" w:cs="Times New Roman"/>
          <w:sz w:val="24"/>
          <w:szCs w:val="24"/>
        </w:rPr>
        <w:fldChar w:fldCharType="begin" w:fldLock="1"/>
      </w:r>
      <w:r w:rsidR="006C3BAD">
        <w:rPr>
          <w:rFonts w:ascii="Times New Roman" w:eastAsia="Times New Roman" w:hAnsi="Times New Roman" w:cs="Times New Roman"/>
          <w:sz w:val="24"/>
          <w:szCs w:val="24"/>
        </w:rPr>
        <w:instrText>ADDIN CSL_CITATION {"citationItems":[{"id":"ITEM-1","itemData":{"author":[{"dropping-particle":"","family":"Lennard","given":"D.E.","non-dropping-particle":"","parse-names":false,"suffix":""}],"container-title":"Renewable Energy","id":"ITEM-1","issue":"3","issued":{"date-parts":[["1995"]]},"page":"359-365","title":"The viability and best locations for ocean thermal energy conversion systems around the world","type":"article-journal","volume":"6"},"uris":["http://www.mendeley.com/documents/?uuid=2dc0d699-51ab-4f6b-8436-cdb0da5f6f8c"]},{"id":"ITEM-2","itemData":{"ISBN":"0872628949","abstract":"A straightforward analytical model is proposed to compare the cost of electricity produced either with OTEC or with petroleum or coal-fired plants. In the case of OTEC, when appropriate, the cost of electricity is estimated with credit for the desalinated water produced. The production cost of OTEC products are levelized over the life of the plant (nominal value: 30 years). Two generalized markets are considered: industrialized nations and smaller, less-developed island nations with modest needs. The model is used to establish scenarios under which OTEC could be competitive. The scenarios are defined by two parameters: fuel cost, and the cost of fresh water production. In the absence of natural sources of fresh water, it is postulated that the cost of producing desalinated water from seawater via reverse osmosis (RO) be considered as the conventional technique. This approach yields a direct relationship between desalinated water production and fuel cost; and therefore, a scenario defined with one parameter. It is determined that OTEC should only be considered as a system to produce electricity and desalinated water, because OTEC-based, mariculture operations and airconditioning systems can only make use of a small amount of the seawater available; and therefore, could only impact small plants. The use of energy carriers (e.g.: Hydrogen, Ammonia) to transport OTEC energy generated in floating plants, drifting in tropical waters away from land, is determined to be technically feasible but requires increases in the cost of fossil fuels of at least an order of magnitude to be cost effective. It is postulated that OTEC plants will be limited, by the relatively large diameter required for cold water pipes, to sizes of no more than 100 MWe-net (10 m diameter) in the case of floating plants and somewhat less (the value is a function of bathymetry or pipe length) for land-based plants. Furthermore, in the case of open cycle the plants will be limited by the low pressure turbine to 2.5 MWe-net modules or, for example, 10 MWe-net plants (arbitrarily, setting at four the number of modules per plant). Although the future rests in relatively large closed cycle OTEC floating plants, given the low level funding available for development of alternative energy, the first commercial plants will have to be 1 to 10 MWe land-based plants designed for the less-developed islands and funded by international aid agencies. The analysis shows that these, first generation, plants w…","author":[{"dropping-particle":"","family":"Vega","given":"Luis A.","non-dropping-particle":"","parse-names":false,"suffix":""}],"container-title":"Ocean Energy Recovery - The State of the Art","id":"ITEM-2","issued":{"date-parts":[["1992"]]},"page":"152-181","title":"Economics of ocean thermal energy conversion (OTEC)","type":"article-journal"},"uris":["http://www.mendeley.com/documents/?uuid=c19e4b46-a919-4b8d-b143-6ba7b01398ab"]},{"id":"ITEM-3","itemData":{"author":[{"dropping-particle":"","family":"Watt","given":"A.D.","non-dropping-particle":"","parse-names":false,"suffix":""},{"dropping-particle":"","family":"Mathews","given":"F.S.","non-dropping-particle":"","parse-names":false,"suffix":""},{"dropping-particle":"","family":"Hathaway","given":"R.E.","non-dropping-particle":"","parse-names":false,"suffix":""}],"id":"ITEM-3","issued":{"date-parts":[["1977"]]},"number-of-pages":"131","title":"OPEN CYCLE OCEAN THERMAL ENERGY CONVERSION. A PRELIMINARY ENGINEERING EVALUATION","type":"report"},"uris":["http://www.mendeley.com/documents/?uuid=14116dd6-d081-4ef2-bb50-a35d6c95dac7"]}],"mendeley":{"formattedCitation":"(Lennard, 1995; Vega, 1992; Watt, Mathews, &amp; Hathaway, 1977)","plainTextFormattedCitation":"(Lennard, 1995; Vega, 1992; Watt, Mathews, &amp; Hathaway, 1977)","previouslyFormattedCitation":"(Lennard, 1995; Vega, 1992; Watt, Mathews, &amp; Hathaway, 1977)"},"properties":{"noteIndex":0},"schema":"https://github.com/citation-style-language/schema/raw/master/csl-citation.json"}</w:instrText>
      </w:r>
      <w:r w:rsidR="006C3BAD">
        <w:rPr>
          <w:rFonts w:ascii="Times New Roman" w:eastAsia="Times New Roman" w:hAnsi="Times New Roman" w:cs="Times New Roman"/>
          <w:sz w:val="24"/>
          <w:szCs w:val="24"/>
        </w:rPr>
        <w:fldChar w:fldCharType="separate"/>
      </w:r>
      <w:r w:rsidR="006C3BAD" w:rsidRPr="006C3BAD">
        <w:rPr>
          <w:rFonts w:ascii="Times New Roman" w:eastAsia="Times New Roman" w:hAnsi="Times New Roman" w:cs="Times New Roman"/>
          <w:noProof/>
          <w:sz w:val="24"/>
          <w:szCs w:val="24"/>
        </w:rPr>
        <w:t>(Lennard, 1995; Vega, 1992; Watt, Mathews, &amp; Hathaway, 1977)</w:t>
      </w:r>
      <w:r w:rsidR="006C3BAD">
        <w:rPr>
          <w:rFonts w:ascii="Times New Roman" w:eastAsia="Times New Roman" w:hAnsi="Times New Roman" w:cs="Times New Roman"/>
          <w:sz w:val="24"/>
          <w:szCs w:val="24"/>
        </w:rPr>
        <w:fldChar w:fldCharType="end"/>
      </w:r>
      <w:r w:rsidR="006C3B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 First, as shares of increasingly economical </w:t>
      </w:r>
      <w:commentRangeStart w:id="36"/>
      <w:r>
        <w:rPr>
          <w:rFonts w:ascii="Times New Roman" w:eastAsia="Times New Roman" w:hAnsi="Times New Roman" w:cs="Times New Roman"/>
          <w:sz w:val="24"/>
          <w:szCs w:val="24"/>
        </w:rPr>
        <w:t>variable renewable energy</w:t>
      </w:r>
      <w:commentRangeEnd w:id="36"/>
      <w:r>
        <w:commentReference w:id="36"/>
      </w:r>
      <w:r>
        <w:rPr>
          <w:rFonts w:ascii="Times New Roman" w:eastAsia="Times New Roman" w:hAnsi="Times New Roman" w:cs="Times New Roman"/>
          <w:sz w:val="24"/>
          <w:szCs w:val="24"/>
        </w:rPr>
        <w:t xml:space="preserve"> (VRE) sources such </w:t>
      </w:r>
      <w:sdt>
        <w:sdtPr>
          <w:tag w:val="goog_rdk_3"/>
          <w:id w:val="86426946"/>
        </w:sdtPr>
        <w:sdtContent>
          <w:r>
            <w:rPr>
              <w:rFonts w:ascii="Times New Roman" w:eastAsia="Times New Roman" w:hAnsi="Times New Roman" w:cs="Times New Roman"/>
              <w:sz w:val="24"/>
              <w:szCs w:val="24"/>
            </w:rPr>
            <w:t>as wind</w:t>
          </w:r>
        </w:sdtContent>
      </w:sdt>
      <w:r w:rsidR="00E9072B">
        <w:t xml:space="preserve"> </w:t>
      </w:r>
      <w:r>
        <w:rPr>
          <w:rFonts w:ascii="Times New Roman" w:eastAsia="Times New Roman" w:hAnsi="Times New Roman" w:cs="Times New Roman"/>
          <w:sz w:val="24"/>
          <w:szCs w:val="24"/>
        </w:rPr>
        <w:t>and solar photovoltaics are incorporated into the energy mix, there will still be a need for dispatchable electricity sources to complement variability</w:t>
      </w:r>
      <w:ins w:id="37" w:author="Robert Brecha" w:date="2020-08-25T16:46:00Z">
        <w:r w:rsidR="000766E8">
          <w:rPr>
            <w:rFonts w:ascii="Times New Roman" w:eastAsia="Times New Roman" w:hAnsi="Times New Roman" w:cs="Times New Roman"/>
            <w:sz w:val="24"/>
            <w:szCs w:val="24"/>
          </w:rPr>
          <w:t xml:space="preserve"> </w:t>
        </w:r>
        <w:r w:rsidR="000766E8">
          <w:rPr>
            <w:rFonts w:ascii="Times New Roman" w:eastAsia="Times New Roman" w:hAnsi="Times New Roman" w:cs="Times New Roman"/>
            <w:sz w:val="24"/>
            <w:szCs w:val="24"/>
          </w:rPr>
          <w:fldChar w:fldCharType="begin" w:fldLock="1"/>
        </w:r>
      </w:ins>
      <w:r w:rsidR="00E84044">
        <w:rPr>
          <w:rFonts w:ascii="Times New Roman" w:eastAsia="Times New Roman" w:hAnsi="Times New Roman" w:cs="Times New Roman"/>
          <w:sz w:val="24"/>
          <w:szCs w:val="24"/>
        </w:rPr>
        <w:instrText>ADDIN CSL_CITATION {"citationItems":[{"id":"ITEM-1","itemData":{"DOI":"10.1016/j.rser.2014.04.009","ISBN":"2348036363","ISSN":"13640321","abstract":"Currently, the electric power sector is looking forward towards increasing the bent for availability, reliability and security of energy supply to consumers. This pursuit has vehemently increased the intention for integrating renewable energy (RE) into the electricity sector as a strategy to curb the problem of energy deficiency especially in isolated off-grid settlements. However, the variability in the sources of RE supply coupled with conditional changes in the level of energy consumption with respect to time has brought to focus the necessity for energy storage systems (ESSs). Despite the stochastic nature of RE produced from solar and wind energy and to some extent hydro, interest in their exploitation is still growing high due to their sustainability regarding environmental receptiveness. Thus, this paper extensively reviews the state of the art of three different kinds of energy storage technologies (pumped hydroelectricity storage, batteries and fuel cells) suitable for the integration and management of intermittency in RE. Within the context of the review, advantages and disadvantages of the various technologies are also presented. Additionally, it also pin-points on the different areas of applications of ESSs for RE integration and offers review summary on factors to be considered for selecting appropriate energy storage technology for either commercial or domestic applications. Finally, the paper concluded that ESSs selection is based on performance characteristics and fuel source used whereas no single ESS can meet all the possible requirements to be called a supreme ESS. © 2014 Elsevier Ltd.","author":[{"dropping-particle":"","family":"Yekini Suberu","given":"Mohammed","non-dropping-particle":"","parse-names":false,"suffix":""},{"dropping-particle":"","family":"Wazir Mustafa","given":"Mohd","non-dropping-particle":"","parse-names":false,"suffix":""},{"dropping-particle":"","family":"Bashir","given":"Nouruddeen","non-dropping-particle":"","parse-names":false,"suffix":""}],"container-title":"Renewable and Sustainable Energy Reviews","id":"ITEM-1","issued":{"date-parts":[["2014"]]},"page":"499-514","publisher":"Elsevier","title":"Energy storage systems for renewable energy power sector integration and mitigation of intermittency","type":"article-journal","volume":"35"},"uris":["http://www.mendeley.com/documents/?uuid=4aa19574-3ffd-4f59-a507-256d86f8bec9"]}],"mendeley":{"formattedCitation":"(Yekini Suberu, Wazir Mustafa, &amp; Bashir, 2014)","manualFormatting":"( Suberu, et al., 2014)","plainTextFormattedCitation":"(Yekini Suberu, Wazir Mustafa, &amp; Bashir, 2014)","previouslyFormattedCitation":"(Yekini Suberu, Wazir Mustafa, &amp; Bashir, 2014)"},"properties":{"noteIndex":0},"schema":"https://github.com/citation-style-language/schema/raw/master/csl-citation.json"}</w:instrText>
      </w:r>
      <w:r w:rsidR="000766E8">
        <w:rPr>
          <w:rFonts w:ascii="Times New Roman" w:eastAsia="Times New Roman" w:hAnsi="Times New Roman" w:cs="Times New Roman"/>
          <w:sz w:val="24"/>
          <w:szCs w:val="24"/>
        </w:rPr>
        <w:fldChar w:fldCharType="separate"/>
      </w:r>
      <w:r w:rsidR="000766E8" w:rsidRPr="000766E8">
        <w:rPr>
          <w:rFonts w:ascii="Times New Roman" w:eastAsia="Times New Roman" w:hAnsi="Times New Roman" w:cs="Times New Roman"/>
          <w:noProof/>
          <w:sz w:val="24"/>
          <w:szCs w:val="24"/>
        </w:rPr>
        <w:t>(</w:t>
      </w:r>
      <w:del w:id="38" w:author="Robert Brecha" w:date="2020-08-28T10:19:00Z">
        <w:r w:rsidR="000766E8" w:rsidRPr="000766E8" w:rsidDel="00E84044">
          <w:rPr>
            <w:rFonts w:ascii="Times New Roman" w:eastAsia="Times New Roman" w:hAnsi="Times New Roman" w:cs="Times New Roman"/>
            <w:noProof/>
            <w:sz w:val="24"/>
            <w:szCs w:val="24"/>
          </w:rPr>
          <w:delText>Yekini</w:delText>
        </w:r>
      </w:del>
      <w:r w:rsidR="000766E8" w:rsidRPr="000766E8">
        <w:rPr>
          <w:rFonts w:ascii="Times New Roman" w:eastAsia="Times New Roman" w:hAnsi="Times New Roman" w:cs="Times New Roman"/>
          <w:noProof/>
          <w:sz w:val="24"/>
          <w:szCs w:val="24"/>
        </w:rPr>
        <w:t xml:space="preserve"> Suberu, </w:t>
      </w:r>
      <w:ins w:id="39" w:author="Robert Brecha" w:date="2020-08-28T10:19:00Z">
        <w:r w:rsidR="00E84044">
          <w:rPr>
            <w:rFonts w:ascii="Times New Roman" w:eastAsia="Times New Roman" w:hAnsi="Times New Roman" w:cs="Times New Roman"/>
            <w:noProof/>
            <w:sz w:val="24"/>
            <w:szCs w:val="24"/>
          </w:rPr>
          <w:t>et al.</w:t>
        </w:r>
      </w:ins>
      <w:del w:id="40" w:author="Robert Brecha" w:date="2020-08-28T10:19:00Z">
        <w:r w:rsidR="000766E8" w:rsidRPr="000766E8" w:rsidDel="00E84044">
          <w:rPr>
            <w:rFonts w:ascii="Times New Roman" w:eastAsia="Times New Roman" w:hAnsi="Times New Roman" w:cs="Times New Roman"/>
            <w:noProof/>
            <w:sz w:val="24"/>
            <w:szCs w:val="24"/>
          </w:rPr>
          <w:delText>Wazir Mustafa, &amp; Bashir</w:delText>
        </w:r>
      </w:del>
      <w:r w:rsidR="000766E8" w:rsidRPr="000766E8">
        <w:rPr>
          <w:rFonts w:ascii="Times New Roman" w:eastAsia="Times New Roman" w:hAnsi="Times New Roman" w:cs="Times New Roman"/>
          <w:noProof/>
          <w:sz w:val="24"/>
          <w:szCs w:val="24"/>
        </w:rPr>
        <w:t>, 2014)</w:t>
      </w:r>
      <w:ins w:id="41" w:author="Robert Brecha" w:date="2020-08-25T16:46:00Z">
        <w:r w:rsidR="000766E8">
          <w:rPr>
            <w:rFonts w:ascii="Times New Roman" w:eastAsia="Times New Roman" w:hAnsi="Times New Roman" w:cs="Times New Roman"/>
            <w:sz w:val="24"/>
            <w:szCs w:val="24"/>
          </w:rPr>
          <w:fldChar w:fldCharType="end"/>
        </w:r>
        <w:r w:rsidR="000766E8">
          <w:rPr>
            <w:rFonts w:ascii="Times New Roman" w:eastAsia="Times New Roman" w:hAnsi="Times New Roman" w:cs="Times New Roman"/>
            <w:sz w:val="24"/>
            <w:szCs w:val="24"/>
          </w:rPr>
          <w:t xml:space="preserve"> </w:t>
        </w:r>
      </w:ins>
      <w:commentRangeStart w:id="42"/>
      <w:customXmlDelRangeStart w:id="43" w:author="Robert Brecha" w:date="2020-08-25T16:46:00Z"/>
      <w:sdt>
        <w:sdtPr>
          <w:tag w:val="goog_rdk_5"/>
          <w:id w:val="-5367823"/>
        </w:sdtPr>
        <w:sdtContent>
          <w:customXmlDelRangeEnd w:id="43"/>
          <w:ins w:id="44" w:author="Robert Brecha" w:date="2020-08-25T16:46:00Z">
            <w:r w:rsidR="000766E8">
              <w:t xml:space="preserve"> </w:t>
            </w:r>
          </w:ins>
          <w:ins w:id="45" w:author="Masaō Ashtine" w:date="2020-06-13T11:57:00Z">
            <w:del w:id="46" w:author="Robert Brecha" w:date="2020-08-25T16:46:00Z">
              <w:r w:rsidDel="000766E8">
                <w:rPr>
                  <w:rFonts w:ascii="Times New Roman" w:eastAsia="Times New Roman" w:hAnsi="Times New Roman" w:cs="Times New Roman"/>
                  <w:sz w:val="24"/>
                  <w:szCs w:val="24"/>
                </w:rPr>
                <w:delText xml:space="preserve"> (Suberu et al., 2014)</w:delText>
              </w:r>
            </w:del>
          </w:ins>
          <w:customXmlDelRangeStart w:id="47" w:author="Robert Brecha" w:date="2020-08-25T16:46:00Z"/>
        </w:sdtContent>
      </w:sdt>
      <w:customXmlDelRangeEnd w:id="47"/>
      <w:sdt>
        <w:sdtPr>
          <w:tag w:val="goog_rdk_6"/>
          <w:id w:val="-686672843"/>
        </w:sdtPr>
        <w:sdtContent>
          <w:del w:id="48" w:author="Masaō Ashtine" w:date="2020-06-13T11:57:00Z">
            <w:r>
              <w:rPr>
                <w:rFonts w:ascii="Times New Roman" w:eastAsia="Times New Roman" w:hAnsi="Times New Roman" w:cs="Times New Roman"/>
                <w:sz w:val="24"/>
                <w:szCs w:val="24"/>
              </w:rPr>
              <w:delText xml:space="preserve"> </w:delText>
            </w:r>
            <w:r>
              <w:rPr>
                <w:rFonts w:ascii="Times New Roman" w:eastAsia="Times New Roman" w:hAnsi="Times New Roman" w:cs="Times New Roman"/>
                <w:sz w:val="24"/>
                <w:szCs w:val="24"/>
                <w:highlight w:val="green"/>
              </w:rPr>
              <w:delText>{Ref}</w:delText>
            </w:r>
          </w:del>
        </w:sdtContent>
      </w:sdt>
      <w:commentRangeEnd w:id="42"/>
      <w:r w:rsidR="006C3BAD">
        <w:rPr>
          <w:rStyle w:val="CommentReference"/>
        </w:rPr>
        <w:commentReference w:id="42"/>
      </w:r>
      <w:r>
        <w:rPr>
          <w:rFonts w:ascii="Times New Roman" w:eastAsia="Times New Roman" w:hAnsi="Times New Roman" w:cs="Times New Roman"/>
          <w:sz w:val="24"/>
          <w:szCs w:val="24"/>
        </w:rPr>
        <w:t>. Second, much as with sun and wind, ocean energy as a primary resource is essentially infinite and not depletable. Third, OTEC can also provide extra services beyond the generation of electricity.</w:t>
      </w:r>
    </w:p>
    <w:p w14:paraId="00000014" w14:textId="04B93FA3"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spite of these important driving factors and some continued interest in OTEC by research groups and commercial ventures around the world, uptake has thus far been slow. Predictably, one of the valid reasons for lack of adoption has been the relatively high up-front cost that is expected for any </w:t>
      </w:r>
      <w:r w:rsidR="00E9072B">
        <w:rPr>
          <w:rFonts w:ascii="Times New Roman" w:eastAsia="Times New Roman" w:hAnsi="Times New Roman" w:cs="Times New Roman"/>
          <w:sz w:val="24"/>
          <w:szCs w:val="24"/>
        </w:rPr>
        <w:t xml:space="preserve">emerging </w:t>
      </w:r>
      <w:r>
        <w:rPr>
          <w:rFonts w:ascii="Times New Roman" w:eastAsia="Times New Roman" w:hAnsi="Times New Roman" w:cs="Times New Roman"/>
          <w:sz w:val="24"/>
          <w:szCs w:val="24"/>
        </w:rPr>
        <w:t>technology.  In general, technologies follow an experience learning curve, described by decreasing costs per installed unit or per unit of generated electricity, expressed as a function of total cumulative installed capacity</w:t>
      </w:r>
      <w:r w:rsidR="006C3BAD">
        <w:rPr>
          <w:rFonts w:ascii="Times New Roman" w:eastAsia="Times New Roman" w:hAnsi="Times New Roman" w:cs="Times New Roman"/>
          <w:sz w:val="24"/>
          <w:szCs w:val="24"/>
        </w:rPr>
        <w:t xml:space="preserve"> </w:t>
      </w:r>
      <w:r w:rsidR="006C3BAD">
        <w:rPr>
          <w:rFonts w:ascii="Times New Roman" w:eastAsia="Times New Roman" w:hAnsi="Times New Roman" w:cs="Times New Roman"/>
          <w:sz w:val="24"/>
          <w:szCs w:val="24"/>
        </w:rPr>
        <w:fldChar w:fldCharType="begin" w:fldLock="1"/>
      </w:r>
      <w:r w:rsidR="00E84044">
        <w:rPr>
          <w:rFonts w:ascii="Times New Roman" w:eastAsia="Times New Roman" w:hAnsi="Times New Roman" w:cs="Times New Roman"/>
          <w:sz w:val="24"/>
          <w:szCs w:val="24"/>
        </w:rPr>
        <w:instrText>ADDIN CSL_CITATION {"citationItems":[{"id":"ITEM-1","itemData":{"DOI":"10.2307/2295952","ISSN":"00346527","abstract":"Demonstrates that technical change is attributable to experience. The cumulative production of capital goods is used as the index of experience. New capital goods are assumed to completely embody technical change. The assumption is made that the model will be operating in an environment of full employment although reference is made throughout to the case of capital shortage. The implications of this model on wage earners are discussed, and profits and investments are examined. The rate of return is determined by the expected rate of increase in wages, current labor costs per unit output, and the physical lifetime of the investment. Learning is an act of investment that benefits future investors. Further analysis shows that the socially optimal ratio of gross investment to output is higher than the competitive level. (SRD) \\n","author":[{"dropping-particle":"","family":"Arrow","given":"Kenneth J.","non-dropping-particle":"","parse-names":false,"suffix":""}],"container-title":"The Review of Economic Studies","id":"ITEM-1","issue":"3","issued":{"date-parts":[["1962"]]},"page":"155","title":"The Economic Implications of Learning by Doing","type":"article-journal","volume":"29"},"uris":["http://www.mendeley.com/documents/?uuid=effbf0c6-c474-49f5-afd8-085c721282c0"]},{"id":"ITEM-2","itemData":{"DOI":"10.1016/S0301-4215(98)00067-6","ISSN":"03014215","abstract":"Technological choices largely determine the long-term characteristics of industrial society, including impacts on the natural environment. However, the treatment of technology in existing models that are used to project economic and environmental futures remains highly stylized. Based on work over two decades at IIASA, we present a useful typology for technology analysis and discuss methods that can be used to analyze the impact of technological changes on the global environment, especially global warming. Our focus is energy technologies, the main source of many atmospheric environmental problems. We show that much improved treatment of technology is possible with a combination of historical analysis and new modeling techniques. In the historical record, we identify characteristic 'learning rates' that allow simple quantified characterization of the improvement in cost and performance due to cumulative experience and investments. We also identify patterns, processes and timescales that typify the diffusion of new technologies in competitive markets. Technologies that are long-lived and are components of interlocking networks typically require the longest time to diffuse and co-evolve with other technologies in the network; such network effects yield high barriers to entry even for superior competitors. These simple observations allow three improvements to modeling of technological change and its consequences for global environmental change. One is that the replacement of long-lived infrastructures over time has also replaced the fuels that power the economy to yield progressively more energy per unit of carbon pollution - from coal to oil to gas. Such replacement has 'decarbonized' the global primary energy supply 0.3% per year. In contrast, most baseline projections for emissions of carbon, the chief cause of global warming, ignore this robust historical trend and show little or no decarbonization. A second improvement is that by incorporating learning curves and uncertainty into micro scale models it is possible to endogenously generate patterns of technological choice that mirror the real world. Those include S-shaped diffusion patterns and timescales of technological dynamics that are consistent with historical experience; they also include endogenous generation of 'surprises' such as the appearance of radically new technologies. Third, it is possible to include learning phenomena stylistically in macro-scale models; we show that doing so can yield…","author":[{"dropping-particle":"","family":"Grübler","given":"Arnulf","non-dropping-particle":"","parse-names":false,"suffix":""},{"dropping-particle":"","family":"Nakićenović","given":"Nebojša","non-dropping-particle":"","parse-names":false,"suffix":""},{"dropping-particle":"","family":"Victor","given":"David G.","non-dropping-particle":"","parse-names":false,"suffix":""}],"container-title":"Energy Policy","id":"ITEM-2","issue":"5","issued":{"date-parts":[["1999"]]},"page":"247-280","title":"Dynamics of energy technologies and global change","type":"article-journal","volume":"27"},"uris":["http://www.mendeley.com/documents/?uuid=c156ce2a-1c05-4033-98c6-15feeff9534f"]},{"id":"ITEM-3","itemData":{"DOI":"10.1016/j.enpol.2005.06.020","ISSN":"03014215","abstract":"The extent and timing of cost-reducing improvements in low-carbon energy systems are important sources of uncertainty in future levels of greenhouse-gas emissions. Models that assess the costs of climate change mitigation policy, and energy policy in general, rely heavily on learning curves to include technology dynamics. Historically, no energy technology has changed more dramatically than photovoltaics (PV), the cost of which has declined by a factor of nearly 100 since the 1950s. Which changes were most important in accounting for the cost reductions that have occurred over the past three decades? Are these results consistent with the notion that learning from experience drove technical change? In this paper, empirical data are assembled to populate a simple model identifying the most important factors affecting the cost of PV. The results indicate that learning from experience, the theoretical mechanism used to explain learning curves, only weakly explains change in the most important factors-plant size, module efficiency, and the cost of silicon. Ways in which the consideration of a broader set of influences, such as technical barriers, industry structure, and characteristics of demand, might be used to inform energy technology policy are discussed. © 2005 Elsevier Ltd. All rights reserved.","author":[{"dropping-particle":"","family":"Nemet","given":"Gregory F.","non-dropping-particle":"","parse-names":false,"suffix":""}],"container-title":"Energy Policy","id":"ITEM-3","issue":"17","issued":{"date-parts":[["2006"]]},"page":"3218-3232","title":"Beyond the learning curve: factors influencing cost reductions in photovoltaics","type":"article-journal","volume":"34"},"uris":["http://www.mendeley.com/documents/?uuid=8b0d4980-9679-4bb3-a3a1-310dbef8e245"]}],"mendeley":{"formattedCitation":"(Arrow, 1962; Grübler, Nakićenović, &amp; Victor, 1999; Nemet, 2006)","manualFormatting":"(Arrow, 1962; Grübler,  et al.s, 1999; Nemet, 2006)","plainTextFormattedCitation":"(Arrow, 1962; Grübler, Nakićenović, &amp; Victor, 1999; Nemet, 2006)","previouslyFormattedCitation":"(Arrow, 1962; Grübler, Nakićenović, &amp; Victor, 1999; Nemet, 2006)"},"properties":{"noteIndex":0},"schema":"https://github.com/citation-style-language/schema/raw/master/csl-citation.json"}</w:instrText>
      </w:r>
      <w:r w:rsidR="006C3BAD">
        <w:rPr>
          <w:rFonts w:ascii="Times New Roman" w:eastAsia="Times New Roman" w:hAnsi="Times New Roman" w:cs="Times New Roman"/>
          <w:sz w:val="24"/>
          <w:szCs w:val="24"/>
        </w:rPr>
        <w:fldChar w:fldCharType="separate"/>
      </w:r>
      <w:r w:rsidR="006C3BAD" w:rsidRPr="006C3BAD">
        <w:rPr>
          <w:rFonts w:ascii="Times New Roman" w:eastAsia="Times New Roman" w:hAnsi="Times New Roman" w:cs="Times New Roman"/>
          <w:noProof/>
          <w:sz w:val="24"/>
          <w:szCs w:val="24"/>
        </w:rPr>
        <w:t xml:space="preserve">(Arrow, 1962; Grübler, </w:t>
      </w:r>
      <w:ins w:id="49" w:author="Robert Brecha" w:date="2020-08-28T10:20:00Z">
        <w:r w:rsidR="00E84044">
          <w:rPr>
            <w:rFonts w:ascii="Times New Roman" w:eastAsia="Times New Roman" w:hAnsi="Times New Roman" w:cs="Times New Roman"/>
            <w:noProof/>
            <w:sz w:val="24"/>
            <w:szCs w:val="24"/>
          </w:rPr>
          <w:t xml:space="preserve"> et al.</w:t>
        </w:r>
      </w:ins>
      <w:del w:id="50" w:author="Robert Brecha" w:date="2020-08-28T10:20:00Z">
        <w:r w:rsidR="006C3BAD" w:rsidRPr="006C3BAD" w:rsidDel="00E84044">
          <w:rPr>
            <w:rFonts w:ascii="Times New Roman" w:eastAsia="Times New Roman" w:hAnsi="Times New Roman" w:cs="Times New Roman"/>
            <w:noProof/>
            <w:sz w:val="24"/>
            <w:szCs w:val="24"/>
          </w:rPr>
          <w:delText>Nakićenović, &amp; Victor</w:delText>
        </w:r>
      </w:del>
      <w:ins w:id="51" w:author="Robert Brecha" w:date="2020-08-28T10:20:00Z">
        <w:r w:rsidR="00E84044">
          <w:rPr>
            <w:rFonts w:ascii="Times New Roman" w:eastAsia="Times New Roman" w:hAnsi="Times New Roman" w:cs="Times New Roman"/>
            <w:noProof/>
            <w:sz w:val="24"/>
            <w:szCs w:val="24"/>
          </w:rPr>
          <w:t>s</w:t>
        </w:r>
      </w:ins>
      <w:r w:rsidR="006C3BAD" w:rsidRPr="006C3BAD">
        <w:rPr>
          <w:rFonts w:ascii="Times New Roman" w:eastAsia="Times New Roman" w:hAnsi="Times New Roman" w:cs="Times New Roman"/>
          <w:noProof/>
          <w:sz w:val="24"/>
          <w:szCs w:val="24"/>
        </w:rPr>
        <w:t>, 1999; Nemet, 2006)</w:t>
      </w:r>
      <w:r w:rsidR="006C3BA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Solar photovoltaics represent a classic example with installation costs dropping by about 25% for each doubling of installed capacity, following this trend for the past four decades </w:t>
      </w:r>
      <w:r w:rsidR="00FF0243">
        <w:rPr>
          <w:rFonts w:ascii="Times New Roman" w:eastAsia="Times New Roman" w:hAnsi="Times New Roman" w:cs="Times New Roman"/>
          <w:sz w:val="24"/>
          <w:szCs w:val="24"/>
        </w:rPr>
        <w:fldChar w:fldCharType="begin" w:fldLock="1"/>
      </w:r>
      <w:r w:rsidR="00FF0243">
        <w:rPr>
          <w:rFonts w:ascii="Times New Roman" w:eastAsia="Times New Roman" w:hAnsi="Times New Roman" w:cs="Times New Roman"/>
          <w:sz w:val="24"/>
          <w:szCs w:val="24"/>
        </w:rPr>
        <w:instrText>ADDIN CSL_CITATION {"citationItems":[{"id":"ITEM-1","itemData":{"DOI":"doi:10.1038/nenergy.2017.140","abstract":"The Intergovernmental Panel on Climate Change's fifth assessment report emphasizes the importance of bioenergy and carbon capture and storage for achieving climate goals, but it does not identify solar energy as a strategically important technology option. That is surprising given the strong growth, large resource, and low environmental footprint of photovoltaics (PV). Here we explore how models have consistently underestimated PV deployment and identify the reasons for underlying bias in models. Our analysis reveals that rapid technological learning and technology-specific policy support were crucial to PV deployment in the past, but that future success will depend on adequate financing instruments and the management of system integration. We propose that with coordinated advances in multiple components of the energy system, PV could supply 30–50% of electricity in competitive markets.","author":[{"dropping-particle":"","family":"Creutzig","given":"Felix","non-dropping-particle":"","parse-names":false,"suffix":""},{"dropping-particle":"","family":"Agoston","given":"Peter","non-dropping-particle":"","parse-names":false,"suffix":""},{"dropping-particle":"","family":"Goldschmidt","given":"Jan Christoph","non-dropping-particle":"","parse-names":false,"suffix":""},{"dropping-particle":"","family":"Luderer","given":"Gunnar","non-dropping-particle":"","parse-names":false,"suffix":""},{"dropping-particle":"","family":"Nemet","given":"Gregory","non-dropping-particle":"","parse-names":false,"suffix":""},{"dropping-particle":"","family":"Pietzcker","given":"Robert C.","non-dropping-particle":"","parse-names":false,"suffix":""}],"container-title":"Nature Energy","id":"ITEM-1","issued":{"date-parts":[["2017"]]},"title":"The underestimated potential of solar energy to mitigate climate change","type":"article-journal","volume":"2"},"uris":["http://www.mendeley.com/documents/?uuid=2e1e283b-9db0-45bf-97ef-8b545a3511c2"]}],"mendeley":{"formattedCitation":"(Creutzig et al., 2017)","plainTextFormattedCitation":"(Creutzig et al., 2017)","previouslyFormattedCitation":"(Creutzig et al., 2017)"},"properties":{"noteIndex":0},"schema":"https://github.com/citation-style-language/schema/raw/master/csl-citation.json"}</w:instrText>
      </w:r>
      <w:r w:rsidR="00FF0243">
        <w:rPr>
          <w:rFonts w:ascii="Times New Roman" w:eastAsia="Times New Roman" w:hAnsi="Times New Roman" w:cs="Times New Roman"/>
          <w:sz w:val="24"/>
          <w:szCs w:val="24"/>
        </w:rPr>
        <w:fldChar w:fldCharType="separate"/>
      </w:r>
      <w:r w:rsidR="00FF0243" w:rsidRPr="00FF0243">
        <w:rPr>
          <w:rFonts w:ascii="Times New Roman" w:eastAsia="Times New Roman" w:hAnsi="Times New Roman" w:cs="Times New Roman"/>
          <w:noProof/>
          <w:sz w:val="24"/>
          <w:szCs w:val="24"/>
        </w:rPr>
        <w:t>(Creutzig et al., 2017)</w:t>
      </w:r>
      <w:r w:rsidR="00FF024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Technology such as OTEC, still in a demonstration phase, will necessarily be comparatively costly.</w:t>
      </w:r>
    </w:p>
    <w:p w14:paraId="00000015" w14:textId="6A0F4C60"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Another factor that</w:t>
      </w:r>
      <w:r w:rsidR="009118C2">
        <w:rPr>
          <w:rFonts w:ascii="Times New Roman" w:eastAsia="Times New Roman" w:hAnsi="Times New Roman" w:cs="Times New Roman"/>
          <w:sz w:val="24"/>
          <w:szCs w:val="24"/>
        </w:rPr>
        <w:t xml:space="preserve"> can also </w:t>
      </w:r>
      <w:r>
        <w:rPr>
          <w:rFonts w:ascii="Times New Roman" w:eastAsia="Times New Roman" w:hAnsi="Times New Roman" w:cs="Times New Roman"/>
          <w:sz w:val="24"/>
          <w:szCs w:val="24"/>
        </w:rPr>
        <w:t>lead</w:t>
      </w:r>
      <w:r w:rsidR="009118C2">
        <w:t xml:space="preserve"> </w:t>
      </w:r>
      <w:r>
        <w:rPr>
          <w:rFonts w:ascii="Times New Roman" w:eastAsia="Times New Roman" w:hAnsi="Times New Roman" w:cs="Times New Roman"/>
          <w:sz w:val="24"/>
          <w:szCs w:val="24"/>
        </w:rPr>
        <w:t>to hesitation on the part of developers of potential OTEC projects is the relatively limited geographical area over which OTEC can be a viable technology</w:t>
      </w:r>
      <w:r w:rsidR="00FF0243">
        <w:rPr>
          <w:rFonts w:ascii="Times New Roman" w:eastAsia="Times New Roman" w:hAnsi="Times New Roman" w:cs="Times New Roman"/>
          <w:sz w:val="24"/>
          <w:szCs w:val="24"/>
        </w:rPr>
        <w:t xml:space="preserve"> </w:t>
      </w:r>
      <w:r w:rsidR="00FF0243">
        <w:rPr>
          <w:rFonts w:ascii="Times New Roman" w:eastAsia="Times New Roman" w:hAnsi="Times New Roman" w:cs="Times New Roman"/>
          <w:sz w:val="24"/>
          <w:szCs w:val="24"/>
        </w:rPr>
        <w:fldChar w:fldCharType="begin" w:fldLock="1"/>
      </w:r>
      <w:r w:rsidR="000F6C78">
        <w:rPr>
          <w:rFonts w:ascii="Times New Roman" w:eastAsia="Times New Roman" w:hAnsi="Times New Roman" w:cs="Times New Roman"/>
          <w:sz w:val="24"/>
          <w:szCs w:val="24"/>
        </w:rPr>
        <w:instrText>ADDIN CSL_CITATION {"citationItems":[{"id":"ITEM-1","itemData":{"author":[{"dropping-particle":"","family":"Lennard","given":"D.E.","non-dropping-particle":"","parse-names":false,"suffix":""}],"container-title":"Renewable Energy","id":"ITEM-1","issue":"3","issued":{"date-parts":[["1995"]]},"page":"359-365","title":"The viability and best locations for ocean thermal energy conversion systems around the world","type":"article-journal","volume":"6"},"uris":["http://www.mendeley.com/documents/?uuid=2dc0d699-51ab-4f6b-8436-cdb0da5f6f8c"]},{"id":"ITEM-2","itemData":{"DOI":"10.1115/1.2424965","ISSN":"01950738","abstract":"Worldwide power resources that could be extracted from Ocean Thermal Energy Conversion (OTEC) plants are estimated with a simple one-dimensional time-domain model of the thermal structure of the ocean. Recently published steady-state results are extended by partitioning the potential OTEC production region in one-degree-by-one-degree \"squares\" and by allowing the operational adjustment of OTEC operations. This raises the estimated maximum steady-state OTEC electrical power from about 3 TW (109 kW) to 5 TW. The time-domain code allows a more realistic assessment of scenarios that could reflect the gradual implementation of large-scale OTEC operations. Results confirm that OTEC could supply power of the order of a few terawatts. They also reveal the scale of the perturbation that could be caused by massive OTEC seawater flow rates: a small transient cooling of the tropical mixed layer would temporarily allow heat flow into the oceanic water column. This would generate a long-term steady-state warming of deep tropical waters, and the corresponding degradation of OTEC resources at deep cold seawater flow rates per unit area of the order of the average abyssal upwelling. More importantly, such profound effects point to the need for a fully three-dimensional modeling evaluation to better understand potential modifications of the oceanic thermohaline circulation. Copyright © 2007 by ASME.","author":[{"dropping-particle":"","family":"Nihous","given":"Gérard C.","non-dropping-particle":"","parse-names":false,"suffix":""}],"container-title":"Journal of Energy Resources Technology, Transactions of the ASME","id":"ITEM-2","issue":"1","issued":{"date-parts":[["2007"]]},"page":"10-17","title":"A preliminary assessment of ocean thermal energy conversion resources","type":"article-journal","volume":"129"},"uris":["http://www.mendeley.com/documents/?uuid=60f067bb-b859-43fa-a039-a76548922da3"]},{"id":"ITEM-3","itemData":{"DOI":"10.4043/21016-ms","ISBN":"9781617384264","ISSN":"01603663","abstract":"Worldwide information indicates that although there are sufficient petroleum resources to meet demand for about 50 years, production is peaking and we will face a steadily diminishing petroleum supply. This situation justifies re-evaluating OTEC for the production of electricity, desalinated water and energy intensive products. It is postulated that the US should begin to implement the first generation of OTEC plantships providing electricity, via submarine power cables, to shore stations, followed, in about 20 years, with OTEC factories deployed along equatorial waters producing, for example, ammonia and hydrogen as the fuels that would support the post-petroleum era. Historical estimates of investment and operational costs associated with preliminary designs of OTEC plants are summarized along with current information. These are used to estimate the cost of electricity production and assess site specific cost effectiveness. It is determined that, for example, 50 to 100 MW OTEC plants could produce cost effective electricity in Hawai'i. In the absence of operational records, however, financing for such plants remains a daunting challenge. A precommercial plant, representing a scaled version of the 50 to 100 MW plants, must be deployed and operated to obtain the necessary records. This pre-commercial plant would not produce cost competitive electricity and, therefore, should be government funded. Copyright 2010, Offshore Technology Conference.","author":[{"dropping-particle":"","family":"Vega","given":"Luis A.","non-dropping-particle":"","parse-names":false,"suffix":""}],"container-title":"Proceedings of the Annual Offshore Technology Conference","id":"ITEM-3","issued":{"date-parts":[["2010"]]},"page":"3239-3256","title":"Economies of ocean thermal energy conversion (OTEC): An update","type":"article-journal","volume":"4"},"uris":["http://www.mendeley.com/documents/?uuid=5dd74411-8c76-490b-a167-1c8566b309c4"]}],"mendeley":{"formattedCitation":"(Lennard, 1995; G. C. Nihous, 2007; Vega, 2010)","plainTextFormattedCitation":"(Lennard, 1995; G. C. Nihous, 2007; Vega, 2010)","previouslyFormattedCitation":"(Lennard, 1995; G. C. Nihous, 2007; Vega, 2010)"},"properties":{"noteIndex":0},"schema":"https://github.com/citation-style-language/schema/raw/master/csl-citation.json"}</w:instrText>
      </w:r>
      <w:r w:rsidR="00FF0243">
        <w:rPr>
          <w:rFonts w:ascii="Times New Roman" w:eastAsia="Times New Roman" w:hAnsi="Times New Roman" w:cs="Times New Roman"/>
          <w:sz w:val="24"/>
          <w:szCs w:val="24"/>
        </w:rPr>
        <w:fldChar w:fldCharType="separate"/>
      </w:r>
      <w:r w:rsidR="000F6C78" w:rsidRPr="000F6C78">
        <w:rPr>
          <w:rFonts w:ascii="Times New Roman" w:eastAsia="Times New Roman" w:hAnsi="Times New Roman" w:cs="Times New Roman"/>
          <w:noProof/>
          <w:sz w:val="24"/>
          <w:szCs w:val="24"/>
        </w:rPr>
        <w:t>(Lennard, 1995; G. C. Nihous, 2007; Vega, 2010)</w:t>
      </w:r>
      <w:r w:rsidR="00FF024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fact, compared to wind and solar energy, it is likely that the decreases in cost for OTEC projects may not show dramatic declines beyond those seen in moving from experimental projects to more standardized technology implementation.  For OTEC and accompanying desalination and perhaps Sea Water Air Conditioning (SWAC) </w:t>
      </w:r>
      <w:r w:rsidR="009118C2">
        <w:rPr>
          <w:rFonts w:ascii="Times New Roman" w:eastAsia="Times New Roman" w:hAnsi="Times New Roman" w:cs="Times New Roman"/>
          <w:sz w:val="24"/>
          <w:szCs w:val="24"/>
        </w:rPr>
        <w:t>t</w:t>
      </w:r>
      <w:r>
        <w:rPr>
          <w:rFonts w:ascii="Times New Roman" w:eastAsia="Times New Roman" w:hAnsi="Times New Roman" w:cs="Times New Roman"/>
          <w:sz w:val="24"/>
          <w:szCs w:val="24"/>
        </w:rPr>
        <w:t>o be implemented,</w:t>
      </w:r>
      <w:r w:rsidR="009118C2">
        <w:rPr>
          <w:rFonts w:ascii="Times New Roman" w:eastAsia="Times New Roman" w:hAnsi="Times New Roman" w:cs="Times New Roman"/>
          <w:sz w:val="24"/>
          <w:szCs w:val="24"/>
        </w:rPr>
        <w:t xml:space="preserve"> developers</w:t>
      </w:r>
      <w:r>
        <w:rPr>
          <w:rFonts w:ascii="Times New Roman" w:eastAsia="Times New Roman" w:hAnsi="Times New Roman" w:cs="Times New Roman"/>
          <w:sz w:val="24"/>
          <w:szCs w:val="24"/>
        </w:rPr>
        <w:t xml:space="preserve"> require</w:t>
      </w:r>
      <w:sdt>
        <w:sdtPr>
          <w:tag w:val="goog_rdk_15"/>
          <w:id w:val="-107967845"/>
        </w:sdtPr>
        <w:sdtContent>
          <w:del w:id="52" w:author="Masaō Ashtine" w:date="2020-06-13T11:59:00Z">
            <w:r>
              <w:rPr>
                <w:rFonts w:ascii="Times New Roman" w:eastAsia="Times New Roman" w:hAnsi="Times New Roman" w:cs="Times New Roman"/>
                <w:sz w:val="24"/>
                <w:szCs w:val="24"/>
              </w:rPr>
              <w:delText>s</w:delText>
            </w:r>
          </w:del>
        </w:sdtContent>
      </w:sdt>
      <w:r>
        <w:rPr>
          <w:rFonts w:ascii="Times New Roman" w:eastAsia="Times New Roman" w:hAnsi="Times New Roman" w:cs="Times New Roman"/>
          <w:sz w:val="24"/>
          <w:szCs w:val="24"/>
        </w:rPr>
        <w:t xml:space="preserve"> (a) a</w:t>
      </w:r>
      <w:r w:rsidR="009118C2">
        <w:rPr>
          <w:rFonts w:ascii="Times New Roman" w:eastAsia="Times New Roman" w:hAnsi="Times New Roman" w:cs="Times New Roman"/>
          <w:sz w:val="24"/>
          <w:szCs w:val="24"/>
        </w:rPr>
        <w:t xml:space="preserve"> viable </w:t>
      </w:r>
      <w:r>
        <w:rPr>
          <w:rFonts w:ascii="Times New Roman" w:eastAsia="Times New Roman" w:hAnsi="Times New Roman" w:cs="Times New Roman"/>
          <w:sz w:val="24"/>
          <w:szCs w:val="24"/>
        </w:rPr>
        <w:t>coastline</w:t>
      </w:r>
      <w:r w:rsidR="009118C2">
        <w:t xml:space="preserve"> </w:t>
      </w:r>
      <w:r w:rsidR="009118C2">
        <w:rPr>
          <w:rFonts w:ascii="Times New Roman" w:eastAsia="Times New Roman" w:hAnsi="Times New Roman" w:cs="Times New Roman"/>
          <w:sz w:val="24"/>
          <w:szCs w:val="24"/>
        </w:rPr>
        <w:t>resource (including the absence of Marine Protected Areas</w:t>
      </w:r>
      <w:r w:rsidR="00E84044">
        <w:rPr>
          <w:rFonts w:ascii="Times New Roman" w:eastAsia="Times New Roman" w:hAnsi="Times New Roman" w:cs="Times New Roman"/>
          <w:sz w:val="24"/>
          <w:szCs w:val="24"/>
        </w:rPr>
        <w:t xml:space="preserve"> or </w:t>
      </w:r>
      <w:r w:rsidR="009118C2">
        <w:rPr>
          <w:rFonts w:ascii="Times New Roman" w:eastAsia="Times New Roman" w:hAnsi="Times New Roman" w:cs="Times New Roman"/>
          <w:sz w:val="24"/>
          <w:szCs w:val="24"/>
        </w:rPr>
        <w:t xml:space="preserve">sensitive wetlands, </w:t>
      </w:r>
      <w:r w:rsidR="00E84044">
        <w:rPr>
          <w:rFonts w:ascii="Times New Roman" w:eastAsia="Times New Roman" w:hAnsi="Times New Roman" w:cs="Times New Roman"/>
          <w:sz w:val="24"/>
          <w:szCs w:val="24"/>
        </w:rPr>
        <w:t>for example</w:t>
      </w:r>
      <w:r w:rsidR="009118C2">
        <w:rPr>
          <w:rFonts w:ascii="Times New Roman" w:eastAsia="Times New Roman" w:hAnsi="Times New Roman" w:cs="Times New Roman"/>
          <w:sz w:val="24"/>
          <w:szCs w:val="24"/>
        </w:rPr>
        <w:t>)</w:t>
      </w:r>
      <w:r>
        <w:rPr>
          <w:rFonts w:ascii="Times New Roman" w:eastAsia="Times New Roman" w:hAnsi="Times New Roman" w:cs="Times New Roman"/>
          <w:sz w:val="24"/>
          <w:szCs w:val="24"/>
        </w:rPr>
        <w:t>, (b) bathymetry that allows for relatively deep ocean waters (~1000m or more) within close proximity (~5</w:t>
      </w:r>
      <w:sdt>
        <w:sdtPr>
          <w:tag w:val="goog_rdk_18"/>
          <w:id w:val="-604651936"/>
        </w:sdtPr>
        <w:sdtContent>
          <w:r>
            <w:rPr>
              <w:rFonts w:ascii="Times New Roman" w:eastAsia="Times New Roman" w:hAnsi="Times New Roman" w:cs="Times New Roman"/>
              <w:sz w:val="24"/>
              <w:szCs w:val="24"/>
            </w:rPr>
            <w:t xml:space="preserve"> </w:t>
          </w:r>
        </w:sdtContent>
      </w:sdt>
      <w:r>
        <w:rPr>
          <w:rFonts w:ascii="Times New Roman" w:eastAsia="Times New Roman" w:hAnsi="Times New Roman" w:cs="Times New Roman"/>
          <w:sz w:val="24"/>
          <w:szCs w:val="24"/>
        </w:rPr>
        <w:t>km or less), and finally, (c) towns or</w:t>
      </w:r>
      <w:r w:rsidR="009118C2">
        <w:rPr>
          <w:rFonts w:ascii="Times New Roman" w:eastAsia="Times New Roman" w:hAnsi="Times New Roman" w:cs="Times New Roman"/>
          <w:sz w:val="24"/>
          <w:szCs w:val="24"/>
        </w:rPr>
        <w:t xml:space="preserve"> fairly urbanized </w:t>
      </w:r>
      <w:r>
        <w:rPr>
          <w:rFonts w:ascii="Times New Roman" w:eastAsia="Times New Roman" w:hAnsi="Times New Roman" w:cs="Times New Roman"/>
          <w:sz w:val="24"/>
          <w:szCs w:val="24"/>
        </w:rPr>
        <w:t xml:space="preserve"> developments</w:t>
      </w:r>
      <w:r w:rsidR="009118C2">
        <w:rPr>
          <w:rFonts w:ascii="Times New Roman" w:eastAsia="Times New Roman" w:hAnsi="Times New Roman" w:cs="Times New Roman"/>
          <w:sz w:val="24"/>
          <w:szCs w:val="24"/>
        </w:rPr>
        <w:t xml:space="preserve"> with </w:t>
      </w:r>
      <w:r>
        <w:rPr>
          <w:rFonts w:ascii="Times New Roman" w:eastAsia="Times New Roman" w:hAnsi="Times New Roman" w:cs="Times New Roman"/>
          <w:sz w:val="24"/>
          <w:szCs w:val="24"/>
        </w:rPr>
        <w:t xml:space="preserve">electricity transmission infrastructure near </w:t>
      </w:r>
      <w:r w:rsidR="009118C2">
        <w:rPr>
          <w:rFonts w:ascii="Times New Roman" w:eastAsia="Times New Roman" w:hAnsi="Times New Roman" w:cs="Times New Roman"/>
          <w:sz w:val="24"/>
          <w:szCs w:val="24"/>
        </w:rPr>
        <w:t xml:space="preserve">these </w:t>
      </w:r>
      <w:r>
        <w:rPr>
          <w:rFonts w:ascii="Times New Roman" w:eastAsia="Times New Roman" w:hAnsi="Times New Roman" w:cs="Times New Roman"/>
          <w:sz w:val="24"/>
          <w:szCs w:val="24"/>
        </w:rPr>
        <w:t xml:space="preserve">coastal areas.  </w:t>
      </w:r>
    </w:p>
    <w:p w14:paraId="00000016" w14:textId="47E0370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not likely to become a worldwide mass-market technology, we show </w:t>
      </w:r>
      <w:r w:rsidR="009118C2">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OTEC and desalination can play a limited but important role in complementing variable renewables in certain cases. Therefore, bathymetric data for nearly all islands in the Caribbean has been examined to determine which are the most likely candidates using the three proximity criteria above, together with a fourth criterion that sufficient, less expensive or more developed dispatchable renewable resources (e.g. hydropower or geothermal) are not readily available. Most crucially, this research shows at least two reasons  that OTEC should not be judged as a technology in isolation, for example in terms of the levelized cost of electricity (LCOE) generated. The first argument for OTEC is </w:t>
      </w:r>
      <w:proofErr w:type="spellStart"/>
      <w:r>
        <w:rPr>
          <w:rFonts w:ascii="Times New Roman" w:eastAsia="Times New Roman" w:hAnsi="Times New Roman" w:cs="Times New Roman"/>
          <w:sz w:val="24"/>
          <w:szCs w:val="24"/>
        </w:rPr>
        <w:t>focussed</w:t>
      </w:r>
      <w:proofErr w:type="spellEnd"/>
      <w:r>
        <w:rPr>
          <w:rFonts w:ascii="Times New Roman" w:eastAsia="Times New Roman" w:hAnsi="Times New Roman" w:cs="Times New Roman"/>
          <w:sz w:val="24"/>
          <w:szCs w:val="24"/>
        </w:rPr>
        <w:t xml:space="preserve"> on applications where the power systems are heavily dependent on variable renewables, as such the value of a dispatchable source goes beyond the actual electrical energy generated, but in the ancillary services that can be provided to the system in terms of stability. While batteries are increasingly an economically viable option for backup, a balance between storage and dispatchable power will be necessary, with consideration of the overall system-wide LCOE, not that of each technology individually, being a more prudent way to view planning toward a 100% renewable energy future. This is especially true in the context of</w:t>
      </w:r>
      <w:r w:rsidR="009118C2">
        <w:rPr>
          <w:rFonts w:ascii="Times New Roman" w:eastAsia="Times New Roman" w:hAnsi="Times New Roman" w:cs="Times New Roman"/>
          <w:sz w:val="24"/>
          <w:szCs w:val="24"/>
        </w:rPr>
        <w:t xml:space="preserve"> small</w:t>
      </w:r>
      <w:r>
        <w:rPr>
          <w:rFonts w:ascii="Times New Roman" w:eastAsia="Times New Roman" w:hAnsi="Times New Roman" w:cs="Times New Roman"/>
          <w:sz w:val="24"/>
          <w:szCs w:val="24"/>
        </w:rPr>
        <w:t xml:space="preserve"> island</w:t>
      </w:r>
      <w:r w:rsidR="009118C2">
        <w:rPr>
          <w:rFonts w:ascii="Times New Roman" w:eastAsia="Times New Roman" w:hAnsi="Times New Roman" w:cs="Times New Roman"/>
          <w:sz w:val="24"/>
          <w:szCs w:val="24"/>
        </w:rPr>
        <w:t xml:space="preserve"> developing </w:t>
      </w:r>
      <w:r>
        <w:rPr>
          <w:rFonts w:ascii="Times New Roman" w:eastAsia="Times New Roman" w:hAnsi="Times New Roman" w:cs="Times New Roman"/>
          <w:sz w:val="24"/>
          <w:szCs w:val="24"/>
        </w:rPr>
        <w:t xml:space="preserve"> states</w:t>
      </w:r>
      <w:r w:rsidR="009118C2">
        <w:rPr>
          <w:rFonts w:ascii="Times New Roman" w:eastAsia="Times New Roman" w:hAnsi="Times New Roman" w:cs="Times New Roman"/>
          <w:sz w:val="24"/>
          <w:szCs w:val="24"/>
        </w:rPr>
        <w:t xml:space="preserve"> (SIDS)</w:t>
      </w:r>
      <w:r>
        <w:rPr>
          <w:rFonts w:ascii="Times New Roman" w:eastAsia="Times New Roman" w:hAnsi="Times New Roman" w:cs="Times New Roman"/>
          <w:sz w:val="24"/>
          <w:szCs w:val="24"/>
        </w:rPr>
        <w:t xml:space="preserve"> in the Caribbean, many of which are just beginning transitions from</w:t>
      </w:r>
      <w:r w:rsidR="009118C2">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 nearly complete reliance on oil for power generation, and thus have the opportunity for taking a longer-term systemic view of power system transformation. </w:t>
      </w:r>
    </w:p>
    <w:p w14:paraId="00000017" w14:textId="450770ED"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strand of the economic argument is that the combination of OTEC with auxiliary desalination) as a combined system provides multiple services; another potential benefit is the further combination of OTEC and desalination with SWAC as an additional </w:t>
      </w:r>
      <w:r>
        <w:rPr>
          <w:rFonts w:ascii="Times New Roman" w:eastAsia="Times New Roman" w:hAnsi="Times New Roman" w:cs="Times New Roman"/>
          <w:sz w:val="24"/>
          <w:szCs w:val="24"/>
        </w:rPr>
        <w:lastRenderedPageBreak/>
        <w:t>output that is of great value-added on many islands</w:t>
      </w:r>
      <w:r w:rsidR="00206AB5">
        <w:rPr>
          <w:rFonts w:ascii="Times New Roman" w:eastAsia="Times New Roman" w:hAnsi="Times New Roman" w:cs="Times New Roman"/>
          <w:sz w:val="24"/>
          <w:szCs w:val="24"/>
        </w:rPr>
        <w:t xml:space="preserve"> which continue to face increasing pressures owing to climate change</w:t>
      </w:r>
      <w:r>
        <w:rPr>
          <w:rFonts w:ascii="Times New Roman" w:eastAsia="Times New Roman" w:hAnsi="Times New Roman" w:cs="Times New Roman"/>
          <w:sz w:val="24"/>
          <w:szCs w:val="24"/>
        </w:rPr>
        <w:t xml:space="preserve">.  </w:t>
      </w:r>
    </w:p>
    <w:p w14:paraId="00000018" w14:textId="4F5297F0" w:rsidR="00841E46" w:rsidRDefault="00206AB5" w:rsidP="00206AB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sections present a brief overview of the energy landscape in the Caribbean region, linking resource and economic factors (Section 2).  OTEC as a specific technology (Section 3) is presented in terms of both physical and economic factors, and including considerations of desalination and sea-water air conditioning as by-products. These considerations lead to the filtering criteria that are used in Section 4 for a preliminary selection of potential Caribbean sites for OTEC based on GIS mapping of bathymetry,  and in Section 5 some economic parameters related to OTEC are presented.  In Section. 6 the representative hourly demand, wind and solar data to gain an understanding of the challenges of integrating high levels of variable renewable sources into the power system, leading therefore to the necessity of complementary technologies such as OTEC;  the analysis tool of Residual Load Duration Curves (RLDCs) are also introduced.  Section 7 is a discussion of the results and provides an outlook for the adoption of OTEC.</w:t>
      </w:r>
    </w:p>
    <w:p w14:paraId="00000019"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01A" w14:textId="77777777" w:rsidR="00841E46" w:rsidRDefault="0087110D">
      <w:pPr>
        <w:numPr>
          <w:ilvl w:val="0"/>
          <w:numId w:val="3"/>
        </w:numPr>
        <w:pBdr>
          <w:top w:val="nil"/>
          <w:left w:val="nil"/>
          <w:bottom w:val="nil"/>
          <w:right w:val="nil"/>
          <w:between w:val="nil"/>
        </w:pBdr>
        <w:spacing w:line="360" w:lineRule="auto"/>
        <w:ind w:left="360"/>
        <w:jc w:val="both"/>
        <w:rPr>
          <w:b/>
          <w:color w:val="000000"/>
          <w:sz w:val="24"/>
          <w:szCs w:val="24"/>
        </w:rPr>
      </w:pPr>
      <w:r>
        <w:rPr>
          <w:rFonts w:ascii="Times New Roman" w:eastAsia="Times New Roman" w:hAnsi="Times New Roman" w:cs="Times New Roman"/>
          <w:b/>
          <w:sz w:val="24"/>
          <w:szCs w:val="24"/>
        </w:rPr>
        <w:t>Caribbean Renewable Energy Landscape</w:t>
      </w:r>
    </w:p>
    <w:p w14:paraId="0000001B" w14:textId="43CBBAB8"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moving toward fully renewable energy systems (and not only power generation, which will be the focus here) there are a limited number of technologies and options available.  Wind and solar photovoltaics are the two most plentiful and inexhaustible forms of renewables in the Caribbean and have now become cost-competitive when compared to conventional energy generation technologies</w:t>
      </w:r>
      <w:r w:rsidR="00FF0243">
        <w:rPr>
          <w:rFonts w:ascii="Times New Roman" w:eastAsia="Times New Roman" w:hAnsi="Times New Roman" w:cs="Times New Roman"/>
          <w:sz w:val="24"/>
          <w:szCs w:val="24"/>
        </w:rPr>
        <w:t xml:space="preserve"> </w:t>
      </w:r>
      <w:r w:rsidR="00FF0243">
        <w:rPr>
          <w:rFonts w:ascii="Times New Roman" w:eastAsia="Times New Roman" w:hAnsi="Times New Roman" w:cs="Times New Roman"/>
          <w:sz w:val="24"/>
          <w:szCs w:val="24"/>
        </w:rPr>
        <w:fldChar w:fldCharType="begin" w:fldLock="1"/>
      </w:r>
      <w:r w:rsidR="00CA50FD">
        <w:rPr>
          <w:rFonts w:ascii="Times New Roman" w:eastAsia="Times New Roman" w:hAnsi="Times New Roman" w:cs="Times New Roman"/>
          <w:sz w:val="24"/>
          <w:szCs w:val="24"/>
        </w:rPr>
        <w:instrText xml:space="preserve">ADDIN CSL_CITATION {"citationItems":[{"id":"ITEM-1","itemData":{"abstract":"Comparative LCOE analysis for various generation technologies on a $/MWh basis, including sensitivities for U.S. federal tax subsidies, fuel prices and costs of capital </w:instrText>
      </w:r>
      <w:r w:rsidR="00CA50FD">
        <w:rPr>
          <w:rFonts w:ascii="Times New Roman" w:eastAsia="Times New Roman" w:hAnsi="Times New Roman" w:cs="Times New Roman"/>
          <w:sz w:val="24"/>
          <w:szCs w:val="24"/>
        </w:rPr>
        <w:instrText xml:space="preserve"> Illustration of how the LCOE of onshore wind and utility-scale solar compare to the marginal cost of selected conventional generation technologies </w:instrText>
      </w:r>
      <w:r w:rsidR="00CA50FD">
        <w:rPr>
          <w:rFonts w:ascii="Times New Roman" w:eastAsia="Times New Roman" w:hAnsi="Times New Roman" w:cs="Times New Roman"/>
          <w:sz w:val="24"/>
          <w:szCs w:val="24"/>
        </w:rPr>
        <w:instrText xml:space="preserve"> Historical LCOE comparison of various utility-scale generation technologies </w:instrText>
      </w:r>
      <w:r w:rsidR="00CA50FD">
        <w:rPr>
          <w:rFonts w:ascii="Times New Roman" w:eastAsia="Times New Roman" w:hAnsi="Times New Roman" w:cs="Times New Roman"/>
          <w:sz w:val="24"/>
          <w:szCs w:val="24"/>
        </w:rPr>
        <w:instrText xml:space="preserve"> Illustration of the historical LCOE declines for wind and utility-scale solar technologies </w:instrText>
      </w:r>
      <w:r w:rsidR="00CA50FD">
        <w:rPr>
          <w:rFonts w:ascii="Times New Roman" w:eastAsia="Times New Roman" w:hAnsi="Times New Roman" w:cs="Times New Roman"/>
          <w:sz w:val="24"/>
          <w:szCs w:val="24"/>
        </w:rPr>
        <w:instrText xml:space="preserve"> Illustration of how the LCOEs of utility-scale solar and wind compare to those of gas peaking and combined cycle </w:instrText>
      </w:r>
      <w:r w:rsidR="00CA50FD">
        <w:rPr>
          <w:rFonts w:ascii="Times New Roman" w:eastAsia="Times New Roman" w:hAnsi="Times New Roman" w:cs="Times New Roman"/>
          <w:sz w:val="24"/>
          <w:szCs w:val="24"/>
        </w:rPr>
        <w:instrText xml:space="preserve"> Comparison of capital costs on a $/kW basis for various generation technologies </w:instrText>
      </w:r>
      <w:r w:rsidR="00CA50FD">
        <w:rPr>
          <w:rFonts w:ascii="Times New Roman" w:eastAsia="Times New Roman" w:hAnsi="Times New Roman" w:cs="Times New Roman"/>
          <w:sz w:val="24"/>
          <w:szCs w:val="24"/>
        </w:rPr>
        <w:instrText xml:space="preserve"> Deconstruction of the LCOE for various generation technologies by capital cost, fixed operations and maintenance expense, variable operations and maintenance expense and fuel cost </w:instrText>
      </w:r>
      <w:r w:rsidR="00CA50FD">
        <w:rPr>
          <w:rFonts w:ascii="Times New Roman" w:eastAsia="Times New Roman" w:hAnsi="Times New Roman" w:cs="Times New Roman"/>
          <w:sz w:val="24"/>
          <w:szCs w:val="24"/>
        </w:rPr>
        <w:instrText xml:space="preserve"> Overview of the methodology utilized to prepare Lazard’s LCOE analysis </w:instrText>
      </w:r>
      <w:r w:rsidR="00CA50FD">
        <w:rPr>
          <w:rFonts w:ascii="Times New Roman" w:eastAsia="Times New Roman" w:hAnsi="Times New Roman" w:cs="Times New Roman"/>
          <w:sz w:val="24"/>
          <w:szCs w:val="24"/>
        </w:rPr>
        <w:instrText xml:space="preserve"> Considerations regarding the operating characteristics and applications of various generation technologies </w:instrText>
      </w:r>
      <w:r w:rsidR="00CA50FD">
        <w:rPr>
          <w:rFonts w:ascii="Times New Roman" w:eastAsia="Times New Roman" w:hAnsi="Times New Roman" w:cs="Times New Roman"/>
          <w:sz w:val="24"/>
          <w:szCs w:val="24"/>
        </w:rPr>
        <w:instrText xml:space="preserve"> An illustrative comparison of the value of carbon abatement of various renewable energy technologies </w:instrText>
      </w:r>
      <w:r w:rsidR="00CA50FD">
        <w:rPr>
          <w:rFonts w:ascii="Times New Roman" w:eastAsia="Times New Roman" w:hAnsi="Times New Roman" w:cs="Times New Roman"/>
          <w:sz w:val="24"/>
          <w:szCs w:val="24"/>
        </w:rPr>
        <w:instrText xml:space="preserve"> Summary of assumptions utilized in Lazard’s LCOE analysis </w:instrText>
      </w:r>
      <w:r w:rsidR="00CA50FD">
        <w:rPr>
          <w:rFonts w:ascii="Times New Roman" w:eastAsia="Times New Roman" w:hAnsi="Times New Roman" w:cs="Times New Roman"/>
          <w:sz w:val="24"/>
          <w:szCs w:val="24"/>
        </w:rPr>
        <w:instrText> Summary considerations in respect of Lazard’s approach to evaluating the LCOE of various conventional and renewable energy technologies Other factors would also have a potentially significant effect on the results contained herein, but have not been examined in the scope of this current analysis. These additional factors, among others, could include: capacity value vs. energy value; network upgrades, transmission, congestion or other integration-related costs; significant permitting or other development costs, unless otherwise noted; and costs of complying with various environmental regulations (e.g., carbon emissions offsets or emissions control systems). This analysis also does not address potential social and environmental externalities, including, for example, the social costs and rate consequences for those who cannot afford distributed generation solutions, as well as the long-term residual and societal consequences of various conventional generation technologies that are difficult to measure (e.g., nuclear waste disposal, airborne pollutants, greenhouse gases,","author":[{"dropping-particle":"","family":"Lazard","given":"","non-dropping-particle":"","parse-names":false,"suffix":""}],"id":"ITEM-1","issue":"November","issued":{"date-parts":[["2019"]]},"title":"Lazard’s levelized cost of energy analysis — version 13.0","type":"report"},"uris":["http://www.mendeley.com/documents/?uuid=2fbad6a9-9746-4b57-abc4-b8beddcfce16"]}],"mendeley":{"formattedCitation":"(Lazard, 2019a)","plainTextFormattedCitation":"(Lazard, 2019a)","previouslyFormattedCitation":"(Lazard, 2019a)"},"properties":{"noteIndex":0},"schema":"https://github.com/citation-style-language/schema/raw/master/csl-citation.json"}</w:instrText>
      </w:r>
      <w:r w:rsidR="00FF0243">
        <w:rPr>
          <w:rFonts w:ascii="Times New Roman" w:eastAsia="Times New Roman" w:hAnsi="Times New Roman" w:cs="Times New Roman"/>
          <w:sz w:val="24"/>
          <w:szCs w:val="24"/>
        </w:rPr>
        <w:fldChar w:fldCharType="separate"/>
      </w:r>
      <w:r w:rsidR="00903A6C" w:rsidRPr="00903A6C">
        <w:rPr>
          <w:rFonts w:ascii="Times New Roman" w:eastAsia="Times New Roman" w:hAnsi="Times New Roman" w:cs="Times New Roman"/>
          <w:noProof/>
          <w:sz w:val="24"/>
          <w:szCs w:val="24"/>
        </w:rPr>
        <w:t>(Lazard, 2019a)</w:t>
      </w:r>
      <w:r w:rsidR="00FF024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 integration of renewables across multiple Caribbean nations has been making progress in the</w:t>
      </w:r>
      <w:r w:rsidR="00FF0243">
        <w:rPr>
          <w:rFonts w:ascii="Times New Roman" w:eastAsia="Times New Roman" w:hAnsi="Times New Roman" w:cs="Times New Roman"/>
          <w:sz w:val="24"/>
          <w:szCs w:val="24"/>
        </w:rPr>
        <w:t xml:space="preserve"> region </w:t>
      </w:r>
      <w:r>
        <w:rPr>
          <w:rFonts w:ascii="Times New Roman" w:eastAsia="Times New Roman" w:hAnsi="Times New Roman" w:cs="Times New Roman"/>
          <w:sz w:val="24"/>
          <w:szCs w:val="24"/>
        </w:rPr>
        <w:t>through installations and policy-based initiatives.</w:t>
      </w:r>
      <w:r w:rsidR="00FF0243">
        <w:rPr>
          <w:rFonts w:ascii="Times New Roman" w:eastAsia="Times New Roman" w:hAnsi="Times New Roman" w:cs="Times New Roman"/>
          <w:sz w:val="24"/>
          <w:szCs w:val="24"/>
        </w:rPr>
        <w:t xml:space="preserve"> Increased use of</w:t>
      </w:r>
      <w:r>
        <w:rPr>
          <w:rFonts w:ascii="Times New Roman" w:eastAsia="Times New Roman" w:hAnsi="Times New Roman" w:cs="Times New Roman"/>
          <w:sz w:val="24"/>
          <w:szCs w:val="24"/>
        </w:rPr>
        <w:t xml:space="preserve"> </w:t>
      </w:r>
      <w:r w:rsidR="00FF0243">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enewable energy </w:t>
      </w:r>
      <w:r w:rsidR="00FF0243">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multiple</w:t>
      </w:r>
      <w:r w:rsidR="00FF0243">
        <w:rPr>
          <w:rFonts w:ascii="Times New Roman" w:eastAsia="Times New Roman" w:hAnsi="Times New Roman" w:cs="Times New Roman"/>
          <w:sz w:val="24"/>
          <w:szCs w:val="24"/>
        </w:rPr>
        <w:t xml:space="preserve"> benefits including</w:t>
      </w:r>
      <w:r>
        <w:rPr>
          <w:rFonts w:ascii="Times New Roman" w:eastAsia="Times New Roman" w:hAnsi="Times New Roman" w:cs="Times New Roman"/>
          <w:sz w:val="24"/>
          <w:szCs w:val="24"/>
        </w:rPr>
        <w:t xml:space="preserve"> economic savings (a reduction of fossil</w:t>
      </w:r>
      <w:r w:rsidR="00FF0243">
        <w:rPr>
          <w:rFonts w:ascii="Times New Roman" w:eastAsia="Times New Roman" w:hAnsi="Times New Roman" w:cs="Times New Roman"/>
          <w:sz w:val="24"/>
          <w:szCs w:val="24"/>
        </w:rPr>
        <w:t>-</w:t>
      </w:r>
      <w:r>
        <w:rPr>
          <w:rFonts w:ascii="Times New Roman" w:eastAsia="Times New Roman" w:hAnsi="Times New Roman" w:cs="Times New Roman"/>
          <w:sz w:val="24"/>
          <w:szCs w:val="24"/>
        </w:rPr>
        <w:t>fuel based import</w:t>
      </w:r>
      <w:r w:rsidR="00FF0243">
        <w:rPr>
          <w:rFonts w:ascii="Times New Roman" w:eastAsia="Times New Roman" w:hAnsi="Times New Roman" w:cs="Times New Roman"/>
          <w:sz w:val="24"/>
          <w:szCs w:val="24"/>
        </w:rPr>
        <w:t xml:space="preserve"> in most</w:t>
      </w:r>
      <w:r w:rsidR="00FF0243">
        <w:t xml:space="preserve"> </w:t>
      </w:r>
      <w:r>
        <w:rPr>
          <w:rFonts w:ascii="Times New Roman" w:eastAsia="Times New Roman" w:hAnsi="Times New Roman" w:cs="Times New Roman"/>
          <w:sz w:val="24"/>
          <w:szCs w:val="24"/>
        </w:rPr>
        <w:t xml:space="preserve">Caribbean nations), energy production diversification that can </w:t>
      </w:r>
      <w:r w:rsidR="00FF0243">
        <w:rPr>
          <w:rFonts w:ascii="Times New Roman" w:eastAsia="Times New Roman" w:hAnsi="Times New Roman" w:cs="Times New Roman"/>
          <w:sz w:val="24"/>
          <w:szCs w:val="24"/>
        </w:rPr>
        <w:t xml:space="preserve">aid </w:t>
      </w:r>
      <w:r>
        <w:rPr>
          <w:rFonts w:ascii="Times New Roman" w:eastAsia="Times New Roman" w:hAnsi="Times New Roman" w:cs="Times New Roman"/>
          <w:sz w:val="24"/>
          <w:szCs w:val="24"/>
        </w:rPr>
        <w:t>energy security</w:t>
      </w:r>
      <w:r w:rsidR="00FF0243">
        <w:rPr>
          <w:rFonts w:ascii="Times New Roman" w:eastAsia="Times New Roman" w:hAnsi="Times New Roman" w:cs="Times New Roman"/>
          <w:sz w:val="24"/>
          <w:szCs w:val="24"/>
        </w:rPr>
        <w:t xml:space="preserve"> and system resilience goals</w:t>
      </w:r>
      <w:r>
        <w:rPr>
          <w:rFonts w:ascii="Times New Roman" w:eastAsia="Times New Roman" w:hAnsi="Times New Roman" w:cs="Times New Roman"/>
          <w:sz w:val="24"/>
          <w:szCs w:val="24"/>
        </w:rPr>
        <w:t xml:space="preserve">, and environmental </w:t>
      </w:r>
      <w:r w:rsidR="00FF0243">
        <w:rPr>
          <w:rFonts w:ascii="Times New Roman" w:eastAsia="Times New Roman" w:hAnsi="Times New Roman" w:cs="Times New Roman"/>
          <w:sz w:val="24"/>
          <w:szCs w:val="24"/>
        </w:rPr>
        <w:t xml:space="preserve">targets as represented by a </w:t>
      </w:r>
      <w:r w:rsidR="00FF0243">
        <w:t xml:space="preserve"> </w:t>
      </w:r>
      <w:r>
        <w:rPr>
          <w:rFonts w:ascii="Times New Roman" w:eastAsia="Times New Roman" w:hAnsi="Times New Roman" w:cs="Times New Roman"/>
          <w:sz w:val="24"/>
          <w:szCs w:val="24"/>
        </w:rPr>
        <w:t>reduced carbon dioxide emissions footprint.</w:t>
      </w:r>
    </w:p>
    <w:p w14:paraId="0000001E" w14:textId="15273C43" w:rsidR="00841E46" w:rsidRDefault="0087110D">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Status of  renewables across the Caribbean</w:t>
      </w:r>
    </w:p>
    <w:p w14:paraId="1D3F8BEB" w14:textId="77777777" w:rsidR="00FF0243" w:rsidRDefault="00FF0243">
      <w:pPr>
        <w:spacing w:line="360" w:lineRule="auto"/>
        <w:ind w:left="720"/>
        <w:jc w:val="both"/>
        <w:rPr>
          <w:rFonts w:ascii="Times New Roman" w:eastAsia="Times New Roman" w:hAnsi="Times New Roman" w:cs="Times New Roman"/>
          <w:b/>
          <w:sz w:val="24"/>
          <w:szCs w:val="24"/>
        </w:rPr>
      </w:pPr>
    </w:p>
    <w:p w14:paraId="0000001F" w14:textId="74A1881B" w:rsidR="00841E46" w:rsidRDefault="00FF024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abundance of unexploited renewable </w:t>
      </w:r>
      <w:r w:rsidR="00E84044">
        <w:rPr>
          <w:rFonts w:ascii="Times New Roman" w:eastAsia="Times New Roman" w:hAnsi="Times New Roman" w:cs="Times New Roman"/>
          <w:sz w:val="24"/>
          <w:szCs w:val="24"/>
        </w:rPr>
        <w:t xml:space="preserve">resources </w:t>
      </w:r>
      <w:r>
        <w:rPr>
          <w:rFonts w:ascii="Times New Roman" w:eastAsia="Times New Roman" w:hAnsi="Times New Roman" w:cs="Times New Roman"/>
          <w:sz w:val="24"/>
          <w:szCs w:val="24"/>
        </w:rPr>
        <w:t>across the Caribbean distinctively positions</w:t>
      </w:r>
      <w:r w:rsidR="00E84044">
        <w:rPr>
          <w:rFonts w:ascii="Times New Roman" w:eastAsia="Times New Roman" w:hAnsi="Times New Roman" w:cs="Times New Roman"/>
          <w:sz w:val="24"/>
          <w:szCs w:val="24"/>
        </w:rPr>
        <w:t xml:space="preserve"> the region to become a leader in </w:t>
      </w:r>
      <w:r>
        <w:rPr>
          <w:rFonts w:ascii="Times New Roman" w:eastAsia="Times New Roman" w:hAnsi="Times New Roman" w:cs="Times New Roman"/>
          <w:sz w:val="24"/>
          <w:szCs w:val="24"/>
        </w:rPr>
        <w:t xml:space="preserve"> </w:t>
      </w:r>
      <w:customXmlDelRangeStart w:id="53" w:author="Robert Brecha" w:date="2020-08-28T10:17:00Z"/>
      <w:sdt>
        <w:sdtPr>
          <w:tag w:val="goog_rdk_73"/>
          <w:id w:val="1252695943"/>
        </w:sdtPr>
        <w:sdtContent>
          <w:customXmlDelRangeEnd w:id="53"/>
          <w:customXmlDelRangeStart w:id="54" w:author="Robert Brecha" w:date="2020-08-28T10:17:00Z"/>
        </w:sdtContent>
      </w:sdt>
      <w:customXmlDelRangeEnd w:id="54"/>
      <w:r>
        <w:rPr>
          <w:rFonts w:ascii="Times New Roman" w:eastAsia="Times New Roman" w:hAnsi="Times New Roman" w:cs="Times New Roman"/>
          <w:sz w:val="24"/>
          <w:szCs w:val="24"/>
        </w:rPr>
        <w:t xml:space="preserve">to </w:t>
      </w:r>
      <w:customXmlDelRangeStart w:id="55" w:author="Robert Brecha" w:date="2020-08-28T10:17:00Z"/>
      <w:sdt>
        <w:sdtPr>
          <w:tag w:val="goog_rdk_75"/>
          <w:id w:val="-521633150"/>
        </w:sdtPr>
        <w:sdtContent>
          <w:customXmlDelRangeEnd w:id="55"/>
          <w:customXmlDelRangeStart w:id="56" w:author="Robert Brecha" w:date="2020-08-28T10:17:00Z"/>
        </w:sdtContent>
      </w:sdt>
      <w:customXmlDelRangeEnd w:id="56"/>
      <w:r>
        <w:rPr>
          <w:rFonts w:ascii="Times New Roman" w:eastAsia="Times New Roman" w:hAnsi="Times New Roman" w:cs="Times New Roman"/>
          <w:sz w:val="24"/>
          <w:szCs w:val="24"/>
        </w:rPr>
        <w:t xml:space="preserve"> sustainable</w:t>
      </w:r>
      <w:r w:rsidR="00E84044">
        <w:rPr>
          <w:rFonts w:ascii="Times New Roman" w:eastAsia="Times New Roman" w:hAnsi="Times New Roman" w:cs="Times New Roman"/>
          <w:sz w:val="24"/>
          <w:szCs w:val="24"/>
        </w:rPr>
        <w:t xml:space="preserve"> development</w:t>
      </w:r>
      <w:r>
        <w:rPr>
          <w:rFonts w:ascii="Times New Roman" w:eastAsia="Times New Roman" w:hAnsi="Times New Roman" w:cs="Times New Roman"/>
          <w:sz w:val="24"/>
          <w:szCs w:val="24"/>
        </w:rPr>
        <w:t>.</w:t>
      </w:r>
      <w:r w:rsidR="000766E8">
        <w:rPr>
          <w:rFonts w:ascii="Times New Roman" w:eastAsia="Times New Roman" w:hAnsi="Times New Roman" w:cs="Times New Roman"/>
          <w:sz w:val="24"/>
          <w:szCs w:val="24"/>
        </w:rPr>
        <w:t xml:space="preserve"> An overview of the RE potential across CARICOM member states can be seen in Figure 1.  Small Island Developing </w:t>
      </w:r>
      <w:r w:rsidR="000766E8">
        <w:rPr>
          <w:rFonts w:ascii="Times New Roman" w:eastAsia="Times New Roman" w:hAnsi="Times New Roman" w:cs="Times New Roman"/>
          <w:sz w:val="24"/>
          <w:szCs w:val="24"/>
        </w:rPr>
        <w:lastRenderedPageBreak/>
        <w:t xml:space="preserve">States (SIDS) are acutely </w:t>
      </w:r>
      <w:proofErr w:type="spellStart"/>
      <w:r w:rsidR="000766E8">
        <w:rPr>
          <w:rFonts w:ascii="Times New Roman" w:eastAsia="Times New Roman" w:hAnsi="Times New Roman" w:cs="Times New Roman"/>
          <w:sz w:val="24"/>
          <w:szCs w:val="24"/>
        </w:rPr>
        <w:t>focussed</w:t>
      </w:r>
      <w:proofErr w:type="spellEnd"/>
      <w:r w:rsidR="000766E8">
        <w:rPr>
          <w:rFonts w:ascii="Times New Roman" w:eastAsia="Times New Roman" w:hAnsi="Times New Roman" w:cs="Times New Roman"/>
          <w:sz w:val="24"/>
          <w:szCs w:val="24"/>
        </w:rPr>
        <w:t xml:space="preserve"> on climate adaptation measures through ambitious renewable energy integration plans. With the primary focus being on increasing penetration rates of solar photovoltaics and wind energy across many SIDS, the possibility of reaching 100% RE integration can also be strongly supported through the controlled implementation of Battery Energy  Storage System (BESS) </w:t>
      </w:r>
      <w:ins w:id="57" w:author="Robert Brecha" w:date="2020-08-28T10:23:00Z">
        <w:r w:rsidR="00E84044">
          <w:rPr>
            <w:rFonts w:ascii="Times New Roman" w:eastAsia="Times New Roman" w:hAnsi="Times New Roman" w:cs="Times New Roman"/>
            <w:sz w:val="24"/>
            <w:szCs w:val="24"/>
          </w:rPr>
          <w:fldChar w:fldCharType="begin" w:fldLock="1"/>
        </w:r>
      </w:ins>
      <w:r w:rsidR="008E7EA7">
        <w:rPr>
          <w:rFonts w:ascii="Times New Roman" w:eastAsia="Times New Roman" w:hAnsi="Times New Roman" w:cs="Times New Roman"/>
          <w:sz w:val="24"/>
          <w:szCs w:val="24"/>
        </w:rPr>
        <w:instrText>ADDIN CSL_CITATION {"citationItems":[{"id":"ITEM-1","itemData":{"DOI":"10.1016/j.rser.2019.109671","ISSN":"1364-0321","author":[{"dropping-particle":"","family":"Chen","given":"A A","non-dropping-particle":"","parse-names":false,"suffix":""},{"dropping-particle":"","family":"Stephens","given":"A J","non-dropping-particle":"","parse-names":false,"suffix":""},{"dropping-particle":"","family":"Koon","given":"R Koon","non-dropping-particle":"","parse-names":false,"suffix":""},{"dropping-particle":"","family":"Ashtine","given":"M","non-dropping-particle":"","parse-names":false,"suffix":""},{"dropping-particle":"","family":"Koon","given":"K Mohammed-koon","non-dropping-particle":"","parse-names":false,"suffix":""}],"container-title":"Renewable and Sustainable Energy Reviews","id":"ITEM-1","issue":"March 2019","issued":{"date-parts":[["2020"]]},"page":"109671","publisher":"Elsevier Ltd","title":"Pathways to climate change mitigation and stable energy by 100 % renewable for a small island : Jamaica as an example","type":"article-journal","volume":"121"},"uris":["http://www.mendeley.com/documents/?uuid=9a1bb278-e173-4d0d-b029-13eb558becf3"]}],"mendeley":{"formattedCitation":"(Chen, Stephens, Koon, Ashtine, &amp; Koon, 2020)","manualFormatting":"(Chen, et al. , 2020)","plainTextFormattedCitation":"(Chen, Stephens, Koon, Ashtine, &amp; Koon, 2020)","previouslyFormattedCitation":"(Chen, Stephens, Koon, Ashtine, &amp; Koon, 2020)"},"properties":{"noteIndex":0},"schema":"https://github.com/citation-style-language/schema/raw/master/csl-citation.json"}</w:instrText>
      </w:r>
      <w:r w:rsidR="00E84044">
        <w:rPr>
          <w:rFonts w:ascii="Times New Roman" w:eastAsia="Times New Roman" w:hAnsi="Times New Roman" w:cs="Times New Roman"/>
          <w:sz w:val="24"/>
          <w:szCs w:val="24"/>
        </w:rPr>
        <w:fldChar w:fldCharType="separate"/>
      </w:r>
      <w:r w:rsidR="00E84044" w:rsidRPr="00E84044">
        <w:rPr>
          <w:rFonts w:ascii="Times New Roman" w:eastAsia="Times New Roman" w:hAnsi="Times New Roman" w:cs="Times New Roman"/>
          <w:noProof/>
          <w:sz w:val="24"/>
          <w:szCs w:val="24"/>
        </w:rPr>
        <w:t xml:space="preserve">(Chen, </w:t>
      </w:r>
      <w:ins w:id="58" w:author="Robert Brecha" w:date="2020-08-28T10:23:00Z">
        <w:r w:rsidR="00E84044">
          <w:rPr>
            <w:rFonts w:ascii="Times New Roman" w:eastAsia="Times New Roman" w:hAnsi="Times New Roman" w:cs="Times New Roman"/>
            <w:noProof/>
            <w:sz w:val="24"/>
            <w:szCs w:val="24"/>
          </w:rPr>
          <w:t xml:space="preserve">et al. </w:t>
        </w:r>
      </w:ins>
      <w:del w:id="59" w:author="Robert Brecha" w:date="2020-08-28T10:24:00Z">
        <w:r w:rsidR="00E84044" w:rsidRPr="00E84044" w:rsidDel="00E84044">
          <w:rPr>
            <w:rFonts w:ascii="Times New Roman" w:eastAsia="Times New Roman" w:hAnsi="Times New Roman" w:cs="Times New Roman"/>
            <w:noProof/>
            <w:sz w:val="24"/>
            <w:szCs w:val="24"/>
          </w:rPr>
          <w:delText>Stephens, Koon, Ashtine, &amp; Koon</w:delText>
        </w:r>
      </w:del>
      <w:r w:rsidR="00E84044" w:rsidRPr="00E84044">
        <w:rPr>
          <w:rFonts w:ascii="Times New Roman" w:eastAsia="Times New Roman" w:hAnsi="Times New Roman" w:cs="Times New Roman"/>
          <w:noProof/>
          <w:sz w:val="24"/>
          <w:szCs w:val="24"/>
        </w:rPr>
        <w:t>, 2020)</w:t>
      </w:r>
      <w:ins w:id="60" w:author="Robert Brecha" w:date="2020-08-28T10:23:00Z">
        <w:r w:rsidR="00E84044">
          <w:rPr>
            <w:rFonts w:ascii="Times New Roman" w:eastAsia="Times New Roman" w:hAnsi="Times New Roman" w:cs="Times New Roman"/>
            <w:sz w:val="24"/>
            <w:szCs w:val="24"/>
          </w:rPr>
          <w:fldChar w:fldCharType="end"/>
        </w:r>
      </w:ins>
      <w:del w:id="61" w:author="Robert Brecha" w:date="2020-08-28T10:23:00Z">
        <w:r w:rsidR="000766E8" w:rsidDel="00E84044">
          <w:rPr>
            <w:rFonts w:ascii="Times New Roman" w:eastAsia="Times New Roman" w:hAnsi="Times New Roman" w:cs="Times New Roman"/>
            <w:sz w:val="24"/>
            <w:szCs w:val="24"/>
          </w:rPr>
          <w:delText>(Chen, 2020)</w:delText>
        </w:r>
      </w:del>
      <w:r w:rsidR="000766E8">
        <w:rPr>
          <w:rFonts w:ascii="Times New Roman" w:eastAsia="Times New Roman" w:hAnsi="Times New Roman" w:cs="Times New Roman"/>
          <w:sz w:val="24"/>
          <w:szCs w:val="24"/>
        </w:rPr>
        <w:t>. Whereas worldwide hydropower has long been the dominant renewable electricity source,</w:t>
      </w:r>
      <w:r w:rsidR="000E1B35">
        <w:rPr>
          <w:rFonts w:ascii="Times New Roman" w:eastAsia="Times New Roman" w:hAnsi="Times New Roman" w:cs="Times New Roman"/>
          <w:sz w:val="24"/>
          <w:szCs w:val="24"/>
        </w:rPr>
        <w:t xml:space="preserve"> with few exceptions (</w:t>
      </w:r>
      <w:r w:rsidR="000E1B35" w:rsidRPr="008E7EA7">
        <w:rPr>
          <w:rFonts w:ascii="Times New Roman" w:eastAsia="Times New Roman" w:hAnsi="Times New Roman" w:cs="Times New Roman"/>
          <w:i/>
          <w:iCs/>
          <w:sz w:val="24"/>
          <w:szCs w:val="24"/>
          <w:rPrChange w:id="62" w:author="Robert Brecha" w:date="2020-08-28T10:24:00Z">
            <w:rPr>
              <w:rFonts w:ascii="Times New Roman" w:eastAsia="Times New Roman" w:hAnsi="Times New Roman" w:cs="Times New Roman"/>
              <w:sz w:val="24"/>
              <w:szCs w:val="24"/>
            </w:rPr>
          </w:rPrChange>
        </w:rPr>
        <w:t>e.g.</w:t>
      </w:r>
      <w:r w:rsidR="000E1B35" w:rsidRPr="000E1B35">
        <w:rPr>
          <w:rFonts w:ascii="Times New Roman" w:eastAsia="Times New Roman" w:hAnsi="Times New Roman" w:cs="Times New Roman"/>
          <w:sz w:val="24"/>
          <w:szCs w:val="24"/>
        </w:rPr>
        <w:t xml:space="preserve"> </w:t>
      </w:r>
      <w:r w:rsidR="000E1B35">
        <w:rPr>
          <w:rFonts w:ascii="Times New Roman" w:eastAsia="Times New Roman" w:hAnsi="Times New Roman" w:cs="Times New Roman"/>
          <w:sz w:val="24"/>
          <w:szCs w:val="24"/>
        </w:rPr>
        <w:t>Jamaica and Belize) hydropower</w:t>
      </w:r>
      <w:r w:rsidR="000766E8">
        <w:rPr>
          <w:rFonts w:ascii="Times New Roman" w:eastAsia="Times New Roman" w:hAnsi="Times New Roman" w:cs="Times New Roman"/>
          <w:sz w:val="24"/>
          <w:szCs w:val="24"/>
        </w:rPr>
        <w:t xml:space="preserve">, </w:t>
      </w:r>
      <w:r w:rsidR="000E1B35">
        <w:rPr>
          <w:rFonts w:ascii="Times New Roman" w:eastAsia="Times New Roman" w:hAnsi="Times New Roman" w:cs="Times New Roman"/>
          <w:sz w:val="24"/>
          <w:szCs w:val="24"/>
        </w:rPr>
        <w:t xml:space="preserve"> plays a fairly insignificant role</w:t>
      </w:r>
      <w:r w:rsidR="00DF3FF6">
        <w:rPr>
          <w:rFonts w:ascii="Times New Roman" w:eastAsia="Times New Roman" w:hAnsi="Times New Roman" w:cs="Times New Roman"/>
          <w:sz w:val="24"/>
          <w:szCs w:val="24"/>
        </w:rPr>
        <w:t xml:space="preserve"> in the region.  As shown in the summary in Table 1 as well as in Fig. 1, there are countries that have  hydropower resources that may be either very small (Grenada) or already at maximum capacity (Dominica and St. Vincent and the Grenadines). </w:t>
      </w:r>
      <w:r w:rsidR="000766E8" w:rsidDel="000766E8">
        <w:t xml:space="preserve"> </w:t>
      </w:r>
    </w:p>
    <w:p w14:paraId="00000020" w14:textId="402CF8AC" w:rsidR="00841E46" w:rsidRDefault="00FF0243" w:rsidP="00FF024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potential energy</w:t>
      </w:r>
      <w:r w:rsidR="00DF3F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source, b</w:t>
      </w:r>
      <w:r w:rsidR="0087110D">
        <w:rPr>
          <w:rFonts w:ascii="Times New Roman" w:eastAsia="Times New Roman" w:hAnsi="Times New Roman" w:cs="Times New Roman"/>
          <w:sz w:val="24"/>
          <w:szCs w:val="24"/>
        </w:rPr>
        <w:t xml:space="preserve">iomass use for power generation largely can come in two forms, either using waste from crops, such as sugar cane, or from purpose-grown bioenergy crops.  Biomass electricity can therefore play a niche role in some countries, but especially on some of the smaller islands, a large biomass to electricity capacity is not to be expected due to environmental concerns and climatic conditions.  </w:t>
      </w:r>
    </w:p>
    <w:p w14:paraId="45EEDD06" w14:textId="69C778C0" w:rsidR="00FF0243" w:rsidRDefault="00FF0243" w:rsidP="00FF024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 1, the Caribbean Community (CARICOM) subset of </w:t>
      </w:r>
      <w:customXmlDelRangeStart w:id="63" w:author="Robert Brecha" w:date="2020-08-25T16:55:00Z"/>
      <w:sdt>
        <w:sdtPr>
          <w:tag w:val="goog_rdk_107"/>
          <w:id w:val="821465309"/>
        </w:sdtPr>
        <w:sdtContent>
          <w:customXmlDelRangeEnd w:id="63"/>
          <w:customXmlDelRangeStart w:id="64" w:author="Robert Brecha" w:date="2020-08-25T16:55:00Z"/>
        </w:sdtContent>
      </w:sdt>
      <w:customXmlDelRangeEnd w:id="64"/>
      <w:r>
        <w:rPr>
          <w:rFonts w:ascii="Times New Roman" w:eastAsia="Times New Roman" w:hAnsi="Times New Roman" w:cs="Times New Roman"/>
          <w:sz w:val="24"/>
          <w:szCs w:val="24"/>
        </w:rPr>
        <w:t>Eastern Caribbean islands from St. Kitts &amp; Nevis to Grenada collectively account</w:t>
      </w:r>
      <w:sdt>
        <w:sdtPr>
          <w:tag w:val="goog_rdk_110"/>
          <w:id w:val="-1675034863"/>
        </w:sdtPr>
        <w:sdtContent/>
      </w:sdt>
      <w:r>
        <w:rPr>
          <w:rFonts w:ascii="Times New Roman" w:eastAsia="Times New Roman" w:hAnsi="Times New Roman" w:cs="Times New Roman"/>
          <w:sz w:val="24"/>
          <w:szCs w:val="24"/>
        </w:rPr>
        <w:t xml:space="preserve"> for a potential of 6280 MW of exploitable geothermal power </w:t>
      </w:r>
      <w:ins w:id="65" w:author="Robert Brecha" w:date="2020-08-25T17:04:00Z">
        <w:r w:rsidR="00022616">
          <w:rPr>
            <w:rFonts w:ascii="Times New Roman" w:eastAsia="Times New Roman" w:hAnsi="Times New Roman" w:cs="Times New Roman"/>
            <w:sz w:val="24"/>
            <w:szCs w:val="24"/>
          </w:rPr>
          <w:fldChar w:fldCharType="begin" w:fldLock="1"/>
        </w:r>
      </w:ins>
      <w:r w:rsidR="00252C94">
        <w:rPr>
          <w:rFonts w:ascii="Times New Roman" w:eastAsia="Times New Roman" w:hAnsi="Times New Roman" w:cs="Times New Roman"/>
          <w:sz w:val="24"/>
          <w:szCs w:val="24"/>
        </w:rPr>
        <w:instrText>ADDIN CSL_CITATION {"citationItems":[{"id":"ITEM-1","itemData":{"author":[{"dropping-particle":"","family":"Ochs","given":"Alexander et al.","non-dropping-particle":"","parse-names":false,"suffix":""}],"id":"ITEM-1","issued":{"date-parts":[["2015"]]},"publisher-place":"Washington D.C., USA","title":"Caribbean Sustainable Energy Roadmap and Strategy","type":"report"},"uris":["http://www.mendeley.com/documents/?uuid=780e4728-1e97-439e-a710-5f49a3327e47"]}],"mendeley":{"formattedCitation":"(Ochs, 2015)","plainTextFormattedCitation":"(Ochs, 2015)","previouslyFormattedCitation":"(Ochs, 2015)"},"properties":{"noteIndex":0},"schema":"https://github.com/citation-style-language/schema/raw/master/csl-citation.json"}</w:instrText>
      </w:r>
      <w:r w:rsidR="00022616">
        <w:rPr>
          <w:rFonts w:ascii="Times New Roman" w:eastAsia="Times New Roman" w:hAnsi="Times New Roman" w:cs="Times New Roman"/>
          <w:sz w:val="24"/>
          <w:szCs w:val="24"/>
        </w:rPr>
        <w:fldChar w:fldCharType="separate"/>
      </w:r>
      <w:r w:rsidR="00022616" w:rsidRPr="00022616">
        <w:rPr>
          <w:rFonts w:ascii="Times New Roman" w:eastAsia="Times New Roman" w:hAnsi="Times New Roman" w:cs="Times New Roman"/>
          <w:noProof/>
          <w:sz w:val="24"/>
          <w:szCs w:val="24"/>
        </w:rPr>
        <w:t>(Ochs, 2015)</w:t>
      </w:r>
      <w:ins w:id="66" w:author="Robert Brecha" w:date="2020-08-25T17:04:00Z">
        <w:r w:rsidR="00022616">
          <w:rPr>
            <w:rFonts w:ascii="Times New Roman" w:eastAsia="Times New Roman" w:hAnsi="Times New Roman" w:cs="Times New Roman"/>
            <w:sz w:val="24"/>
            <w:szCs w:val="24"/>
          </w:rPr>
          <w:fldChar w:fldCharType="end"/>
        </w:r>
      </w:ins>
      <w:del w:id="67" w:author="Robert Brecha" w:date="2020-08-25T17:04:00Z">
        <w:r w:rsidDel="00022616">
          <w:rPr>
            <w:rFonts w:ascii="Times New Roman" w:eastAsia="Times New Roman" w:hAnsi="Times New Roman" w:cs="Times New Roman"/>
            <w:sz w:val="24"/>
            <w:szCs w:val="24"/>
          </w:rPr>
          <w:delText xml:space="preserve">(Ochs, 2015). </w:delText>
        </w:r>
      </w:del>
      <w:r>
        <w:rPr>
          <w:rFonts w:ascii="Times New Roman" w:eastAsia="Times New Roman" w:hAnsi="Times New Roman" w:cs="Times New Roman"/>
          <w:sz w:val="24"/>
          <w:szCs w:val="24"/>
        </w:rPr>
        <w:t xml:space="preserve">Interestingly, and although not currently planned, a collective approach to exploit this resource could further increase the efficacy of this resource, for example, between the islands of </w:t>
      </w:r>
      <w:r w:rsidRPr="00F13546">
        <w:rPr>
          <w:rFonts w:ascii="Times New Roman" w:eastAsia="Times New Roman" w:hAnsi="Times New Roman" w:cs="Times New Roman"/>
          <w:iCs/>
          <w:sz w:val="24"/>
          <w:szCs w:val="24"/>
          <w:rPrChange w:id="68" w:author="Robert Brecha" w:date="2020-08-24T17:11:00Z">
            <w:rPr>
              <w:rFonts w:ascii="Times New Roman" w:eastAsia="Times New Roman" w:hAnsi="Times New Roman" w:cs="Times New Roman"/>
              <w:i/>
              <w:sz w:val="24"/>
              <w:szCs w:val="24"/>
            </w:rPr>
          </w:rPrChange>
        </w:rPr>
        <w:t>St. Kitts and Nevis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(approximately 3.5 km from coast to coast), and between </w:t>
      </w:r>
      <w:r w:rsidR="002D6F5F">
        <w:rPr>
          <w:rFonts w:ascii="Times New Roman" w:eastAsia="Times New Roman" w:hAnsi="Times New Roman" w:cs="Times New Roman"/>
          <w:sz w:val="24"/>
          <w:szCs w:val="24"/>
        </w:rPr>
        <w:t xml:space="preserve">Dominica, Guadeloupe and Martinique through inter-island grid connectivity. </w:t>
      </w:r>
      <w:r w:rsidR="002D6F5F">
        <w:rPr>
          <w:rFonts w:ascii="Times New Roman" w:eastAsia="Times New Roman" w:hAnsi="Times New Roman" w:cs="Times New Roman"/>
          <w:sz w:val="24"/>
          <w:szCs w:val="24"/>
        </w:rPr>
        <w:fldChar w:fldCharType="begin" w:fldLock="1"/>
      </w:r>
      <w:r w:rsidR="00BC61F6">
        <w:rPr>
          <w:rFonts w:ascii="Times New Roman" w:eastAsia="Times New Roman" w:hAnsi="Times New Roman" w:cs="Times New Roman"/>
          <w:sz w:val="24"/>
          <w:szCs w:val="24"/>
        </w:rPr>
        <w:instrText>ADDIN CSL_CITATION {"citationItems":[{"id":"ITEM-1","itemData":{"abstract":"The Caribbean Community (CARICOM) is comprised of fifteen-member states each exhibiting geographic, cultural and economic diversity. Six of these CARICOM member states along the Eastern Caribbean chain of islands display high-enthalpy systems for geothermal energy exploitation. This paper aims to provide a review into the geothermal energy resource potential across the Caribbean and presents quantitative findings as to the potential power production, economic and environmental savings through which geothermal energy development can bring to each respective nation. Notable findings for a 2027 scenario project an estimated 184.49 MW of geothermal capacity that can be absorbed into the national energy mix, displacing 855,600 barrels of oil (bbls) importation, resulting in approximately 1.1 million tonnes of carbon dioxide (tCO2) emissions being avoided per year. An inter-island grid connection approach is presented to tackle large-scale energy projects to attract financial investors in an effort to combat the upfront challenges associated with geothermal energy development.","author":[{"dropping-particle":"","family":"Koon Koon","given":"Randy","non-dropping-particle":"","parse-names":false,"suffix":""},{"dropping-particle":"","family":"Marshall","given":"Sheldon","non-dropping-particle":"","parse-names":false,"suffix":""},{"dropping-particle":"","family":"Morna","given":"Dawin","non-dropping-particle":"","parse-names":false,"suffix":""},{"dropping-particle":"","family":"McCallum","given":"Randy","non-dropping-particle":"","parse-names":false,"suffix":""},{"dropping-particle":"","family":"Ashtine","given":"Masaō","non-dropping-particle":"","parse-names":false,"suffix":""}],"container-title":"The West Indian Journal of Engineering","id":"ITEM-1","issue":"2","issued":{"date-parts":[["2020"]]},"page":"37-43","title":"A Review of Caribbean Geothermal Energy Resource Potential","type":"article-journal","volume":"42"},"uris":["http://www.mendeley.com/documents/?uuid=f2fcf303-8340-4a2e-be5b-00402376d9d2"]}],"mendeley":{"formattedCitation":"(Koon Koon, Marshall, Morna, McCallum, &amp; Ashtine, 2020)","manualFormatting":"(Koon Koon, et al., 2020)","plainTextFormattedCitation":"(Koon Koon, Marshall, Morna, McCallum, &amp; Ashtine, 2020)","previouslyFormattedCitation":"(Koon Koon, Marshall, Morna, McCallum, &amp; Ashtine, 2020)"},"properties":{"noteIndex":0},"schema":"https://github.com/citation-style-language/schema/raw/master/csl-citation.json"}</w:instrText>
      </w:r>
      <w:r w:rsidR="002D6F5F">
        <w:rPr>
          <w:rFonts w:ascii="Times New Roman" w:eastAsia="Times New Roman" w:hAnsi="Times New Roman" w:cs="Times New Roman"/>
          <w:sz w:val="24"/>
          <w:szCs w:val="24"/>
        </w:rPr>
        <w:fldChar w:fldCharType="separate"/>
      </w:r>
      <w:r w:rsidR="002D6F5F" w:rsidRPr="002D6F5F">
        <w:rPr>
          <w:rFonts w:ascii="Times New Roman" w:eastAsia="Times New Roman" w:hAnsi="Times New Roman" w:cs="Times New Roman"/>
          <w:noProof/>
          <w:sz w:val="24"/>
          <w:szCs w:val="24"/>
        </w:rPr>
        <w:t xml:space="preserve">(Koon Koon, </w:t>
      </w:r>
      <w:del w:id="69" w:author="Robert Brecha" w:date="2020-08-24T17:02:00Z">
        <w:r w:rsidR="002D6F5F" w:rsidRPr="002D6F5F" w:rsidDel="002D6F5F">
          <w:rPr>
            <w:rFonts w:ascii="Times New Roman" w:eastAsia="Times New Roman" w:hAnsi="Times New Roman" w:cs="Times New Roman"/>
            <w:noProof/>
            <w:sz w:val="24"/>
            <w:szCs w:val="24"/>
          </w:rPr>
          <w:delText>Marshall, Morna, McCallum, &amp; Ashtine</w:delText>
        </w:r>
      </w:del>
      <w:r w:rsidR="002D6F5F">
        <w:rPr>
          <w:rFonts w:ascii="Times New Roman" w:eastAsia="Times New Roman" w:hAnsi="Times New Roman" w:cs="Times New Roman"/>
          <w:noProof/>
          <w:sz w:val="24"/>
          <w:szCs w:val="24"/>
        </w:rPr>
        <w:t>et al.</w:t>
      </w:r>
      <w:r w:rsidR="002D6F5F" w:rsidRPr="002D6F5F">
        <w:rPr>
          <w:rFonts w:ascii="Times New Roman" w:eastAsia="Times New Roman" w:hAnsi="Times New Roman" w:cs="Times New Roman"/>
          <w:noProof/>
          <w:sz w:val="24"/>
          <w:szCs w:val="24"/>
        </w:rPr>
        <w:t>, 2020)</w:t>
      </w:r>
      <w:r w:rsidR="002D6F5F">
        <w:rPr>
          <w:rFonts w:ascii="Times New Roman" w:eastAsia="Times New Roman" w:hAnsi="Times New Roman" w:cs="Times New Roman"/>
          <w:sz w:val="24"/>
          <w:szCs w:val="24"/>
        </w:rPr>
        <w:fldChar w:fldCharType="end"/>
      </w:r>
      <w:r w:rsidR="00F13546">
        <w:rPr>
          <w:rFonts w:ascii="Times New Roman" w:eastAsia="Times New Roman" w:hAnsi="Times New Roman" w:cs="Times New Roman"/>
          <w:sz w:val="24"/>
          <w:szCs w:val="24"/>
        </w:rPr>
        <w:t xml:space="preserve"> On the other hand, geothermal resources whereas the latter technology haves been widely explored but often run into implementation difficulties and delays (</w:t>
      </w:r>
      <w:ins w:id="70" w:author="Robert Brecha" w:date="2020-08-25T17:06:00Z">
        <w:r w:rsidR="00252C94">
          <w:rPr>
            <w:rFonts w:ascii="Times New Roman" w:eastAsia="Times New Roman" w:hAnsi="Times New Roman" w:cs="Times New Roman"/>
            <w:sz w:val="24"/>
            <w:szCs w:val="24"/>
          </w:rPr>
          <w:t xml:space="preserve">e.g. </w:t>
        </w:r>
      </w:ins>
      <w:r w:rsidR="00F13546">
        <w:rPr>
          <w:rFonts w:ascii="Times New Roman" w:eastAsia="Times New Roman" w:hAnsi="Times New Roman" w:cs="Times New Roman"/>
          <w:sz w:val="24"/>
          <w:szCs w:val="24"/>
        </w:rPr>
        <w:t>Grenada, St Lucia).</w:t>
      </w:r>
    </w:p>
    <w:p w14:paraId="14F07A9B" w14:textId="2A82ACAA" w:rsidR="00F13546" w:rsidRDefault="00F13546" w:rsidP="00FF024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 acts as a template for the selection of potential OTEC nations. The energy statistical data is then perturbed for different potential scenarios of renewable penetration rates. This builds upon the 2027 energy capacity projections outlined by the Caribbean Sustainable Energy Roadmap and Strategy </w:t>
      </w:r>
      <w:ins w:id="71" w:author="Robert Brecha" w:date="2020-08-25T17:06:00Z">
        <w:r w:rsidR="00252C94">
          <w:rPr>
            <w:rFonts w:ascii="Times New Roman" w:eastAsia="Times New Roman" w:hAnsi="Times New Roman" w:cs="Times New Roman"/>
            <w:sz w:val="24"/>
            <w:szCs w:val="24"/>
          </w:rPr>
          <w:fldChar w:fldCharType="begin" w:fldLock="1"/>
        </w:r>
      </w:ins>
      <w:r w:rsidR="00252C94">
        <w:rPr>
          <w:rFonts w:ascii="Times New Roman" w:eastAsia="Times New Roman" w:hAnsi="Times New Roman" w:cs="Times New Roman"/>
          <w:sz w:val="24"/>
          <w:szCs w:val="24"/>
        </w:rPr>
        <w:instrText>ADDIN CSL_CITATION {"citationItems":[{"id":"ITEM-1","itemData":{"author":[{"dropping-particle":"","family":"Ochs","given":"Alexander et al.","non-dropping-particle":"","parse-names":false,"suffix":""}],"id":"ITEM-1","issued":{"date-parts":[["2015"]]},"publisher-place":"Washington D.C., USA","title":"Caribbean Sustainable Energy Roadmap and Strategy","type":"report"},"uris":["http://www.mendeley.com/documents/?uuid=780e4728-1e97-439e-a710-5f49a3327e47"]}],"mendeley":{"formattedCitation":"(Ochs, 2015)","plainTextFormattedCitation":"(Ochs, 2015)","previouslyFormattedCitation":"(Ochs, 2015)"},"properties":{"noteIndex":0},"schema":"https://github.com/citation-style-language/schema/raw/master/csl-citation.json"}</w:instrText>
      </w:r>
      <w:r w:rsidR="00252C94">
        <w:rPr>
          <w:rFonts w:ascii="Times New Roman" w:eastAsia="Times New Roman" w:hAnsi="Times New Roman" w:cs="Times New Roman"/>
          <w:sz w:val="24"/>
          <w:szCs w:val="24"/>
        </w:rPr>
        <w:fldChar w:fldCharType="separate"/>
      </w:r>
      <w:r w:rsidR="00252C94" w:rsidRPr="00252C94">
        <w:rPr>
          <w:rFonts w:ascii="Times New Roman" w:eastAsia="Times New Roman" w:hAnsi="Times New Roman" w:cs="Times New Roman"/>
          <w:noProof/>
          <w:sz w:val="24"/>
          <w:szCs w:val="24"/>
        </w:rPr>
        <w:t>(Ochs, 2015)</w:t>
      </w:r>
      <w:ins w:id="72" w:author="Robert Brecha" w:date="2020-08-25T17:06:00Z">
        <w:r w:rsidR="00252C94">
          <w:rPr>
            <w:rFonts w:ascii="Times New Roman" w:eastAsia="Times New Roman" w:hAnsi="Times New Roman" w:cs="Times New Roman"/>
            <w:sz w:val="24"/>
            <w:szCs w:val="24"/>
          </w:rPr>
          <w:fldChar w:fldCharType="end"/>
        </w:r>
      </w:ins>
      <w:r>
        <w:rPr>
          <w:rFonts w:ascii="Times New Roman" w:eastAsia="Times New Roman" w:hAnsi="Times New Roman" w:cs="Times New Roman"/>
          <w:sz w:val="24"/>
          <w:szCs w:val="24"/>
        </w:rPr>
        <w:t xml:space="preserve">. The following analysis is a two-front approach, comprising both an economical and an environmental aspect. Caribbean member states are vulnerable to the volatile nature of the oil &amp; gas industry, hence a continued interest in fossil fuel importations certainly hinders energy diversification and economic security. Collectively </w:t>
      </w:r>
      <w:r>
        <w:rPr>
          <w:rFonts w:ascii="Times New Roman" w:eastAsia="Times New Roman" w:hAnsi="Times New Roman" w:cs="Times New Roman"/>
          <w:sz w:val="24"/>
          <w:szCs w:val="24"/>
        </w:rPr>
        <w:lastRenderedPageBreak/>
        <w:t xml:space="preserve">an average price of the domestic retail rate of electricity across CARICOM member states is positioned at USD 0.35/kWh. Therefore, there is a continued need for RE integration to mitigate the fossil fuel importation components. A detailed illustration of the price of electricity for the selected member states when compared to the estimated installed power capacity from fossil fuel imports in 2027 and the Notre Dame Global Adaptation Initiative (ND-GAIN) </w:t>
      </w:r>
      <w:sdt>
        <w:sdtPr>
          <w:tag w:val="goog_rdk_132"/>
          <w:id w:val="1524822234"/>
        </w:sdtPr>
        <w:sdtContent>
          <w:commentRangeStart w:id="73"/>
        </w:sdtContent>
      </w:sdt>
      <w:r>
        <w:rPr>
          <w:rFonts w:ascii="Times New Roman" w:eastAsia="Times New Roman" w:hAnsi="Times New Roman" w:cs="Times New Roman"/>
          <w:sz w:val="24"/>
          <w:szCs w:val="24"/>
        </w:rPr>
        <w:t>Index</w:t>
      </w:r>
      <w:commentRangeEnd w:id="73"/>
      <w:r>
        <w:commentReference w:id="73"/>
      </w:r>
      <w:ins w:id="74" w:author="Robert Brecha" w:date="2020-08-25T17:09:00Z">
        <w:r w:rsidR="00252C94">
          <w:rPr>
            <w:rStyle w:val="FootnoteReference"/>
            <w:rFonts w:ascii="Times New Roman" w:eastAsia="Times New Roman" w:hAnsi="Times New Roman" w:cs="Times New Roman"/>
            <w:sz w:val="24"/>
            <w:szCs w:val="24"/>
          </w:rPr>
          <w:footnoteReference w:id="1"/>
        </w:r>
      </w:ins>
      <w:r>
        <w:rPr>
          <w:rFonts w:ascii="Times New Roman" w:eastAsia="Times New Roman" w:hAnsi="Times New Roman" w:cs="Times New Roman"/>
          <w:sz w:val="24"/>
          <w:szCs w:val="24"/>
        </w:rPr>
        <w:t xml:space="preserve"> is seen in Fig. 2. The ND-GAIN is an index rating out of 100 (the higher the better) that consists of a country’s vulnerability to climate change and its readiness to improve its resilience. Both the economic (price of electricity) and climate (ND-GAIN) aspects of the selected nations </w:t>
      </w:r>
      <w:del w:id="76" w:author="Robert Brecha" w:date="2020-08-28T10:27:00Z">
        <w:r w:rsidDel="008E7EA7">
          <w:rPr>
            <w:rFonts w:ascii="Times New Roman" w:eastAsia="Times New Roman" w:hAnsi="Times New Roman" w:cs="Times New Roman"/>
            <w:sz w:val="24"/>
            <w:szCs w:val="24"/>
          </w:rPr>
          <w:delText>for the desktop analysis is</w:delText>
        </w:r>
      </w:del>
      <w:ins w:id="77" w:author="Robert Brecha" w:date="2020-08-28T10:27:00Z">
        <w:r w:rsidR="008E7EA7">
          <w:rPr>
            <w:rFonts w:ascii="Times New Roman" w:eastAsia="Times New Roman" w:hAnsi="Times New Roman" w:cs="Times New Roman"/>
            <w:sz w:val="24"/>
            <w:szCs w:val="24"/>
          </w:rPr>
          <w:t xml:space="preserve"> are</w:t>
        </w:r>
      </w:ins>
      <w:r>
        <w:rPr>
          <w:rFonts w:ascii="Times New Roman" w:eastAsia="Times New Roman" w:hAnsi="Times New Roman" w:cs="Times New Roman"/>
          <w:sz w:val="24"/>
          <w:szCs w:val="24"/>
        </w:rPr>
        <w:t xml:space="preserve"> represented in Fig. 2.</w:t>
      </w:r>
    </w:p>
    <w:p w14:paraId="6DC66FE5" w14:textId="77777777" w:rsidR="008E7EA7" w:rsidRDefault="0087110D">
      <w:pPr>
        <w:keepNext/>
        <w:spacing w:line="360" w:lineRule="auto"/>
        <w:jc w:val="center"/>
        <w:rPr>
          <w:ins w:id="78" w:author="Robert Brecha" w:date="2020-08-28T10:26:00Z"/>
        </w:rPr>
        <w:pPrChange w:id="79" w:author="Robert Brecha" w:date="2020-08-28T10:26:00Z">
          <w:pPr>
            <w:spacing w:line="360" w:lineRule="auto"/>
            <w:jc w:val="center"/>
          </w:pPr>
        </w:pPrChange>
      </w:pPr>
      <w:r>
        <w:rPr>
          <w:rFonts w:ascii="Times New Roman" w:eastAsia="Times New Roman" w:hAnsi="Times New Roman" w:cs="Times New Roman"/>
          <w:noProof/>
          <w:sz w:val="24"/>
          <w:szCs w:val="24"/>
        </w:rPr>
        <w:drawing>
          <wp:inline distT="114300" distB="114300" distL="114300" distR="114300" wp14:anchorId="335349C1" wp14:editId="1D41306E">
            <wp:extent cx="5731200" cy="3352800"/>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731200" cy="3352800"/>
                    </a:xfrm>
                    <a:prstGeom prst="rect">
                      <a:avLst/>
                    </a:prstGeom>
                    <a:ln/>
                  </pic:spPr>
                </pic:pic>
              </a:graphicData>
            </a:graphic>
          </wp:inline>
        </w:drawing>
      </w:r>
    </w:p>
    <w:p w14:paraId="00000025" w14:textId="428FB9AD" w:rsidR="00841E46" w:rsidRDefault="008E7EA7" w:rsidP="009977EC">
      <w:pPr>
        <w:pStyle w:val="Caption"/>
        <w:jc w:val="center"/>
        <w:rPr>
          <w:rFonts w:ascii="Times New Roman" w:eastAsia="Times New Roman" w:hAnsi="Times New Roman" w:cs="Times New Roman"/>
          <w:sz w:val="24"/>
          <w:szCs w:val="24"/>
        </w:rPr>
      </w:pPr>
      <w:ins w:id="80" w:author="Robert Brecha" w:date="2020-08-28T10:26:00Z">
        <w:r>
          <w:t xml:space="preserve">Figure </w:t>
        </w:r>
        <w:r>
          <w:fldChar w:fldCharType="begin"/>
        </w:r>
        <w:r>
          <w:instrText xml:space="preserve"> SEQ Figure \* ARABIC </w:instrText>
        </w:r>
      </w:ins>
      <w:r>
        <w:fldChar w:fldCharType="separate"/>
      </w:r>
      <w:r w:rsidR="00526A06">
        <w:rPr>
          <w:noProof/>
        </w:rPr>
        <w:t>1</w:t>
      </w:r>
      <w:ins w:id="81" w:author="Robert Brecha" w:date="2020-08-28T10:26:00Z">
        <w:r>
          <w:fldChar w:fldCharType="end"/>
        </w:r>
        <w:r>
          <w:t xml:space="preserve"> - </w:t>
        </w:r>
        <w:r w:rsidRPr="005F7BB5">
          <w:t>Renewable energy distribution across the Caribbean nations (Source: Ochs, 2015).</w:t>
        </w:r>
      </w:ins>
    </w:p>
    <w:p w14:paraId="00000026" w14:textId="27F684E3" w:rsidR="00841E46" w:rsidDel="008E7EA7" w:rsidRDefault="0087110D">
      <w:pPr>
        <w:spacing w:line="360" w:lineRule="auto"/>
        <w:jc w:val="both"/>
        <w:rPr>
          <w:del w:id="82" w:author="Robert Brecha" w:date="2020-08-28T10:26:00Z"/>
          <w:rFonts w:ascii="Times New Roman" w:eastAsia="Times New Roman" w:hAnsi="Times New Roman" w:cs="Times New Roman"/>
          <w:sz w:val="24"/>
          <w:szCs w:val="24"/>
        </w:rPr>
      </w:pPr>
      <w:del w:id="83" w:author="Robert Brecha" w:date="2020-08-28T10:26:00Z">
        <w:r w:rsidDel="008E7EA7">
          <w:rPr>
            <w:rFonts w:ascii="Times New Roman" w:eastAsia="Times New Roman" w:hAnsi="Times New Roman" w:cs="Times New Roman"/>
            <w:b/>
            <w:sz w:val="24"/>
            <w:szCs w:val="24"/>
          </w:rPr>
          <w:delText>Fig. 1.</w:delText>
        </w:r>
        <w:r w:rsidDel="008E7EA7">
          <w:rPr>
            <w:rFonts w:ascii="Times New Roman" w:eastAsia="Times New Roman" w:hAnsi="Times New Roman" w:cs="Times New Roman"/>
            <w:sz w:val="24"/>
            <w:szCs w:val="24"/>
          </w:rPr>
          <w:delText xml:space="preserve"> Renewable energy distribution across the Caribbean nations (Source: Ochs, 2015).</w:delText>
        </w:r>
      </w:del>
    </w:p>
    <w:sdt>
      <w:sdtPr>
        <w:tag w:val="goog_rdk_139"/>
        <w:id w:val="1361553029"/>
      </w:sdtPr>
      <w:sdtContent>
        <w:sdt>
          <w:sdtPr>
            <w:tag w:val="goog_rdk_138"/>
            <w:id w:val="-147434807"/>
          </w:sdtPr>
          <w:sdtContent>
            <w:p w14:paraId="0C4BC442" w14:textId="77777777" w:rsidR="008E7EA7" w:rsidRDefault="0087110D">
              <w:pPr>
                <w:keepNext/>
                <w:spacing w:line="360" w:lineRule="auto"/>
                <w:jc w:val="both"/>
                <w:rPr>
                  <w:ins w:id="84" w:author="Robert Brecha" w:date="2020-08-28T10:26:00Z"/>
                </w:rPr>
                <w:pPrChange w:id="85" w:author="Robert Brecha" w:date="2020-08-28T10:26:00Z">
                  <w:pPr>
                    <w:spacing w:line="360" w:lineRule="auto"/>
                    <w:jc w:val="both"/>
                  </w:pPr>
                </w:pPrChange>
              </w:pPr>
              <w:ins w:id="86" w:author="Robert Brecha" w:date="2020-08-24T13:09:00Z">
                <w:r>
                  <w:rPr>
                    <w:rFonts w:ascii="Times New Roman" w:eastAsia="Times New Roman" w:hAnsi="Times New Roman" w:cs="Times New Roman"/>
                    <w:noProof/>
                    <w:sz w:val="24"/>
                    <w:szCs w:val="24"/>
                  </w:rPr>
                  <w:drawing>
                    <wp:inline distT="114300" distB="114300" distL="114300" distR="114300" wp14:anchorId="68EBB217" wp14:editId="351C1D28">
                      <wp:extent cx="5731200" cy="28448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844800"/>
                              </a:xfrm>
                              <a:prstGeom prst="rect">
                                <a:avLst/>
                              </a:prstGeom>
                              <a:ln/>
                            </pic:spPr>
                          </pic:pic>
                        </a:graphicData>
                      </a:graphic>
                    </wp:inline>
                  </w:drawing>
                </w:r>
              </w:ins>
            </w:p>
            <w:p w14:paraId="512A9D9E" w14:textId="45F9F23E" w:rsidR="008E7EA7" w:rsidRDefault="008E7EA7" w:rsidP="009977EC">
              <w:pPr>
                <w:pStyle w:val="Caption"/>
                <w:jc w:val="both"/>
                <w:rPr>
                  <w:ins w:id="87" w:author="Robert Brecha" w:date="2020-08-28T10:26:00Z"/>
                </w:rPr>
              </w:pPr>
              <w:ins w:id="88" w:author="Robert Brecha" w:date="2020-08-28T10:26:00Z">
                <w:r>
                  <w:t xml:space="preserve">Figure </w:t>
                </w:r>
                <w:r>
                  <w:fldChar w:fldCharType="begin"/>
                </w:r>
                <w:r>
                  <w:instrText xml:space="preserve"> SEQ Figure \* ARABIC </w:instrText>
                </w:r>
              </w:ins>
              <w:r>
                <w:fldChar w:fldCharType="separate"/>
              </w:r>
              <w:r w:rsidR="00526A06">
                <w:rPr>
                  <w:noProof/>
                </w:rPr>
                <w:t>2</w:t>
              </w:r>
              <w:ins w:id="89" w:author="Robert Brecha" w:date="2020-08-28T10:26:00Z">
                <w:r>
                  <w:fldChar w:fldCharType="end"/>
                </w:r>
                <w:r>
                  <w:t xml:space="preserve"> - </w:t>
                </w:r>
                <w:r w:rsidRPr="000839BC">
                  <w:t xml:space="preserve"> Economic and climate comparison of selected OTEC nations.</w:t>
                </w:r>
              </w:ins>
            </w:p>
            <w:p w14:paraId="00000027" w14:textId="654B1404" w:rsidR="00841E46" w:rsidRDefault="00371ED8">
              <w:pPr>
                <w:spacing w:line="360" w:lineRule="auto"/>
                <w:jc w:val="both"/>
                <w:rPr>
                  <w:ins w:id="90" w:author="Robert Brecha" w:date="2020-08-24T13:09:00Z"/>
                  <w:rFonts w:ascii="Times New Roman" w:eastAsia="Times New Roman" w:hAnsi="Times New Roman" w:cs="Times New Roman"/>
                  <w:sz w:val="24"/>
                  <w:szCs w:val="24"/>
                </w:rPr>
              </w:pPr>
            </w:p>
          </w:sdtContent>
        </w:sdt>
      </w:sdtContent>
    </w:sdt>
    <w:p w14:paraId="00000029" w14:textId="774BC02F" w:rsidR="00841E46" w:rsidRDefault="00371ED8">
      <w:pPr>
        <w:spacing w:line="360" w:lineRule="auto"/>
        <w:jc w:val="both"/>
        <w:rPr>
          <w:ins w:id="91" w:author="Robert Brecha" w:date="2020-08-24T13:09:00Z"/>
          <w:rFonts w:ascii="Times New Roman" w:eastAsia="Times New Roman" w:hAnsi="Times New Roman" w:cs="Times New Roman"/>
          <w:sz w:val="24"/>
          <w:szCs w:val="24"/>
        </w:rPr>
      </w:pPr>
      <w:customXmlDelRangeStart w:id="92" w:author="Robert Brecha" w:date="2020-08-28T10:26:00Z"/>
      <w:sdt>
        <w:sdtPr>
          <w:tag w:val="goog_rdk_141"/>
          <w:id w:val="-1336303336"/>
        </w:sdtPr>
        <w:sdtContent>
          <w:customXmlDelRangeEnd w:id="92"/>
          <w:customXmlDelRangeStart w:id="93" w:author="Robert Brecha" w:date="2020-08-28T10:26:00Z"/>
          <w:sdt>
            <w:sdtPr>
              <w:tag w:val="goog_rdk_140"/>
              <w:id w:val="-1904366186"/>
            </w:sdtPr>
            <w:sdtContent>
              <w:customXmlDelRangeEnd w:id="93"/>
              <w:customXmlDelRangeStart w:id="94" w:author="Robert Brecha" w:date="2020-08-28T10:26:00Z"/>
            </w:sdtContent>
          </w:sdt>
          <w:customXmlDelRangeEnd w:id="94"/>
          <w:customXmlDelRangeStart w:id="95" w:author="Robert Brecha" w:date="2020-08-28T10:26:00Z"/>
        </w:sdtContent>
      </w:sdt>
      <w:customXmlDelRangeEnd w:id="95"/>
      <w:customXmlDelRangeStart w:id="96" w:author="Robert Brecha" w:date="2020-08-28T10:26:00Z"/>
      <w:sdt>
        <w:sdtPr>
          <w:tag w:val="goog_rdk_143"/>
          <w:id w:val="274149559"/>
        </w:sdtPr>
        <w:sdtContent>
          <w:customXmlDelRangeEnd w:id="96"/>
          <w:customXmlDelRangeStart w:id="97" w:author="Robert Brecha" w:date="2020-08-28T10:26:00Z"/>
          <w:sdt>
            <w:sdtPr>
              <w:tag w:val="goog_rdk_142"/>
              <w:id w:val="1900635753"/>
            </w:sdtPr>
            <w:sdtContent>
              <w:customXmlDelRangeEnd w:id="97"/>
              <w:customXmlDelRangeStart w:id="98" w:author="Robert Brecha" w:date="2020-08-28T10:26:00Z"/>
            </w:sdtContent>
          </w:sdt>
          <w:customXmlDelRangeEnd w:id="98"/>
          <w:customXmlDelRangeStart w:id="99" w:author="Robert Brecha" w:date="2020-08-28T10:26:00Z"/>
        </w:sdtContent>
      </w:sdt>
      <w:customXmlDelRangeEnd w:id="99"/>
    </w:p>
    <w:customXmlDelRangeStart w:id="100" w:author="Robert Brecha" w:date="2020-08-28T10:26:00Z"/>
    <w:sdt>
      <w:sdtPr>
        <w:tag w:val="goog_rdk_145"/>
        <w:id w:val="649794054"/>
      </w:sdtPr>
      <w:sdtContent>
        <w:customXmlDelRangeEnd w:id="100"/>
        <w:p w14:paraId="0000002A" w14:textId="334950DF" w:rsidR="00841E46" w:rsidRDefault="00371ED8">
          <w:pPr>
            <w:spacing w:line="360" w:lineRule="auto"/>
            <w:ind w:firstLine="720"/>
            <w:jc w:val="both"/>
            <w:rPr>
              <w:ins w:id="101" w:author="Robert Brecha" w:date="2020-08-24T13:09:00Z"/>
              <w:rFonts w:ascii="Times New Roman" w:eastAsia="Times New Roman" w:hAnsi="Times New Roman" w:cs="Times New Roman"/>
              <w:sz w:val="24"/>
              <w:szCs w:val="24"/>
            </w:rPr>
          </w:pPr>
          <w:customXmlDelRangeStart w:id="102" w:author="Robert Brecha" w:date="2020-08-28T10:26:00Z"/>
          <w:sdt>
            <w:sdtPr>
              <w:tag w:val="goog_rdk_144"/>
              <w:id w:val="723640923"/>
            </w:sdtPr>
            <w:sdtContent>
              <w:customXmlDelRangeEnd w:id="102"/>
              <w:customXmlDelRangeStart w:id="103" w:author="Robert Brecha" w:date="2020-08-28T10:26:00Z"/>
            </w:sdtContent>
          </w:sdt>
          <w:customXmlDelRangeEnd w:id="103"/>
        </w:p>
        <w:customXmlDelRangeStart w:id="104" w:author="Robert Brecha" w:date="2020-08-28T10:26:00Z"/>
      </w:sdtContent>
    </w:sdt>
    <w:customXmlDelRangeEnd w:id="104"/>
    <w:sdt>
      <w:sdtPr>
        <w:tag w:val="goog_rdk_147"/>
        <w:id w:val="1972546625"/>
      </w:sdtPr>
      <w:sdtContent>
        <w:p w14:paraId="0000002B" w14:textId="77777777" w:rsidR="00841E46" w:rsidRPr="00841E46" w:rsidRDefault="00371ED8">
          <w:pPr>
            <w:spacing w:line="360" w:lineRule="auto"/>
            <w:jc w:val="both"/>
            <w:rPr>
              <w:rFonts w:ascii="Times New Roman" w:eastAsia="Times New Roman" w:hAnsi="Times New Roman" w:cs="Times New Roman"/>
              <w:sz w:val="24"/>
              <w:szCs w:val="24"/>
              <w:rPrChange w:id="105" w:author="Robert Brecha" w:date="2020-08-24T13:09:00Z">
                <w:rPr>
                  <w:rFonts w:ascii="Times New Roman" w:eastAsia="Times New Roman" w:hAnsi="Times New Roman" w:cs="Times New Roman"/>
                  <w:b/>
                  <w:color w:val="FF0000"/>
                  <w:sz w:val="24"/>
                  <w:szCs w:val="24"/>
                </w:rPr>
              </w:rPrChange>
            </w:rPr>
          </w:pPr>
          <w:sdt>
            <w:sdtPr>
              <w:tag w:val="goog_rdk_146"/>
              <w:id w:val="-1327128316"/>
            </w:sdtPr>
            <w:sdtContent/>
          </w:sdt>
        </w:p>
      </w:sdtContent>
    </w:sdt>
    <w:p w14:paraId="0000002C"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 OTEC - Dispatchable renewable technologies</w:t>
      </w:r>
    </w:p>
    <w:p w14:paraId="0000002D" w14:textId="539852DC"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variable nature of wind and solar power mandates that there be an additional source of energy or storage of energy to complement these two resources.  Battery storage is an increasingly integrated option for storing energy whereby utilities operate load shifting methods to ‘transfer’ energy from times of plentiful sun and wind to those times without</w:t>
      </w:r>
      <w:ins w:id="106" w:author="Robert Brecha" w:date="2020-08-24T17:14:00Z">
        <w:r w:rsidR="00F10FC2">
          <w:rPr>
            <w:rFonts w:ascii="Times New Roman" w:eastAsia="Times New Roman" w:hAnsi="Times New Roman" w:cs="Times New Roman"/>
            <w:sz w:val="24"/>
            <w:szCs w:val="24"/>
          </w:rPr>
          <w:t xml:space="preserve"> </w:t>
        </w:r>
      </w:ins>
      <w:ins w:id="107" w:author="Robert Brecha" w:date="2020-08-24T17:16:00Z">
        <w:r w:rsidR="00F10FC2">
          <w:rPr>
            <w:rFonts w:ascii="Times New Roman" w:eastAsia="Times New Roman" w:hAnsi="Times New Roman" w:cs="Times New Roman"/>
            <w:sz w:val="24"/>
            <w:szCs w:val="24"/>
          </w:rPr>
          <w:fldChar w:fldCharType="begin" w:fldLock="1"/>
        </w:r>
      </w:ins>
      <w:r w:rsidR="008E7EA7">
        <w:rPr>
          <w:rFonts w:ascii="Times New Roman" w:eastAsia="Times New Roman" w:hAnsi="Times New Roman" w:cs="Times New Roman"/>
          <w:sz w:val="24"/>
          <w:szCs w:val="24"/>
        </w:rPr>
        <w:instrText>ADDIN CSL_CITATION {"citationItems":[{"id":"ITEM-1","itemData":{"DOI":"10.1016/j.rser.2019.109671","ISSN":"1364-0321","author":[{"dropping-particle":"","family":"Chen","given":"A A","non-dropping-particle":"","parse-names":false,"suffix":""},{"dropping-particle":"","family":"Stephens","given":"A J","non-dropping-particle":"","parse-names":false,"suffix":""},{"dropping-particle":"","family":"Koon","given":"R Koon","non-dropping-particle":"","parse-names":false,"suffix":""},{"dropping-particle":"","family":"Ashtine","given":"M","non-dropping-particle":"","parse-names":false,"suffix":""},{"dropping-particle":"","family":"Koon","given":"K Mohammed-koon","non-dropping-particle":"","parse-names":false,"suffix":""}],"container-title":"Renewable and Sustainable Energy Reviews","id":"ITEM-1","issue":"March 2019","issued":{"date-parts":[["2020"]]},"page":"109671","publisher":"Elsevier Ltd","title":"Pathways to climate change mitigation and stable energy by 100 % renewable for a small island : Jamaica as an example","type":"article-journal","volume":"121"},"uris":["http://www.mendeley.com/documents/?uuid=9a1bb278-e173-4d0d-b029-13eb558becf3"]}],"mendeley":{"formattedCitation":"(Chen et al., 2020)","manualFormatting":"(Chen, et al., 2020)","plainTextFormattedCitation":"(Chen et al., 2020)","previouslyFormattedCitation":"(Chen et al., 2020)"},"properties":{"noteIndex":0},"schema":"https://github.com/citation-style-language/schema/raw/master/csl-citation.json"}</w:instrText>
      </w:r>
      <w:r w:rsidR="00F10FC2">
        <w:rPr>
          <w:rFonts w:ascii="Times New Roman" w:eastAsia="Times New Roman" w:hAnsi="Times New Roman" w:cs="Times New Roman"/>
          <w:sz w:val="24"/>
          <w:szCs w:val="24"/>
        </w:rPr>
        <w:fldChar w:fldCharType="separate"/>
      </w:r>
      <w:r w:rsidR="00F10FC2" w:rsidRPr="00F10FC2">
        <w:rPr>
          <w:rFonts w:ascii="Times New Roman" w:eastAsia="Times New Roman" w:hAnsi="Times New Roman" w:cs="Times New Roman"/>
          <w:noProof/>
          <w:sz w:val="24"/>
          <w:szCs w:val="24"/>
        </w:rPr>
        <w:t xml:space="preserve">(Chen, </w:t>
      </w:r>
      <w:del w:id="108" w:author="Robert Brecha" w:date="2020-08-24T17:17:00Z">
        <w:r w:rsidR="00F10FC2" w:rsidRPr="00F10FC2" w:rsidDel="00F10FC2">
          <w:rPr>
            <w:rFonts w:ascii="Times New Roman" w:eastAsia="Times New Roman" w:hAnsi="Times New Roman" w:cs="Times New Roman"/>
            <w:noProof/>
            <w:sz w:val="24"/>
            <w:szCs w:val="24"/>
          </w:rPr>
          <w:delText>Stephens, Koon, Ashtine, &amp; Koon</w:delText>
        </w:r>
      </w:del>
      <w:ins w:id="109" w:author="Robert Brecha" w:date="2020-08-24T17:17:00Z">
        <w:r w:rsidR="00F10FC2">
          <w:rPr>
            <w:rFonts w:ascii="Times New Roman" w:eastAsia="Times New Roman" w:hAnsi="Times New Roman" w:cs="Times New Roman"/>
            <w:noProof/>
            <w:sz w:val="24"/>
            <w:szCs w:val="24"/>
          </w:rPr>
          <w:t>et al.</w:t>
        </w:r>
      </w:ins>
      <w:r w:rsidR="00F10FC2" w:rsidRPr="00F10FC2">
        <w:rPr>
          <w:rFonts w:ascii="Times New Roman" w:eastAsia="Times New Roman" w:hAnsi="Times New Roman" w:cs="Times New Roman"/>
          <w:noProof/>
          <w:sz w:val="24"/>
          <w:szCs w:val="24"/>
        </w:rPr>
        <w:t>, 2020)</w:t>
      </w:r>
      <w:ins w:id="110" w:author="Robert Brecha" w:date="2020-08-24T17:16:00Z">
        <w:r w:rsidR="00F10FC2">
          <w:rPr>
            <w:rFonts w:ascii="Times New Roman" w:eastAsia="Times New Roman" w:hAnsi="Times New Roman" w:cs="Times New Roman"/>
            <w:sz w:val="24"/>
            <w:szCs w:val="24"/>
          </w:rPr>
          <w:fldChar w:fldCharType="end"/>
        </w:r>
      </w:ins>
      <w:r>
        <w:rPr>
          <w:rFonts w:ascii="Times New Roman" w:eastAsia="Times New Roman" w:hAnsi="Times New Roman" w:cs="Times New Roman"/>
          <w:sz w:val="24"/>
          <w:szCs w:val="24"/>
        </w:rPr>
        <w:t xml:space="preserve"> In a very few cases in the region, pumped hydropower storage, and the increasingly viable conversion of renewable electricity to hydrogen through hydrolysis are also being explored. </w:t>
      </w:r>
      <w:proofErr w:type="spellStart"/>
      <w:r>
        <w:rPr>
          <w:rFonts w:ascii="Times New Roman" w:eastAsia="Times New Roman" w:hAnsi="Times New Roman" w:cs="Times New Roman"/>
          <w:sz w:val="24"/>
          <w:szCs w:val="24"/>
        </w:rPr>
        <w:t>Hydrogène</w:t>
      </w:r>
      <w:proofErr w:type="spellEnd"/>
      <w:r>
        <w:rPr>
          <w:rFonts w:ascii="Times New Roman" w:eastAsia="Times New Roman" w:hAnsi="Times New Roman" w:cs="Times New Roman"/>
          <w:sz w:val="24"/>
          <w:szCs w:val="24"/>
        </w:rPr>
        <w:t xml:space="preserve"> de France (HDF) for instance has recently invested in developing a 55 MW/140 MWh hydrogen-based solar-plus-storage plant in French Guiana in </w:t>
      </w:r>
      <w:sdt>
        <w:sdtPr>
          <w:tag w:val="goog_rdk_150"/>
          <w:id w:val="-810479400"/>
        </w:sdtPr>
        <w:sdtContent>
          <w:commentRangeStart w:id="111"/>
        </w:sdtContent>
      </w:sdt>
      <w:r>
        <w:rPr>
          <w:rFonts w:ascii="Times New Roman" w:eastAsia="Times New Roman" w:hAnsi="Times New Roman" w:cs="Times New Roman"/>
          <w:sz w:val="24"/>
          <w:szCs w:val="24"/>
        </w:rPr>
        <w:t>2018</w:t>
      </w:r>
      <w:commentRangeEnd w:id="111"/>
      <w:r>
        <w:commentReference w:id="111"/>
      </w:r>
      <w:r>
        <w:rPr>
          <w:rFonts w:ascii="Times New Roman" w:eastAsia="Times New Roman" w:hAnsi="Times New Roman" w:cs="Times New Roman"/>
          <w:sz w:val="24"/>
          <w:szCs w:val="24"/>
        </w:rPr>
        <w:t xml:space="preserve"> with work expected to begin in 2020 (). The other available avenue to complement variable renewable power generation is through the use of a dispatchable (controllable) source of power.  If </w:t>
      </w:r>
      <w:sdt>
        <w:sdtPr>
          <w:tag w:val="goog_rdk_151"/>
          <w:id w:val="792633268"/>
        </w:sdtPr>
        <w:sdtContent>
          <w:commentRangeStart w:id="112"/>
        </w:sdtContent>
      </w:sdt>
      <w:r>
        <w:rPr>
          <w:rFonts w:ascii="Times New Roman" w:eastAsia="Times New Roman" w:hAnsi="Times New Roman" w:cs="Times New Roman"/>
          <w:sz w:val="24"/>
          <w:szCs w:val="24"/>
        </w:rPr>
        <w:t xml:space="preserve">fossil fuel sources and nuclear energy are not considered, a limited number of technologies </w:t>
      </w:r>
      <w:del w:id="113" w:author="Robert Brecha" w:date="2020-08-24T17:18:00Z">
        <w:r w:rsidDel="00F10FC2">
          <w:rPr>
            <w:rFonts w:ascii="Times New Roman" w:eastAsia="Times New Roman" w:hAnsi="Times New Roman" w:cs="Times New Roman"/>
            <w:sz w:val="24"/>
            <w:szCs w:val="24"/>
          </w:rPr>
          <w:delText>can fill the need</w:delText>
        </w:r>
      </w:del>
      <w:ins w:id="114" w:author="Robert Brecha" w:date="2020-08-24T17:18:00Z">
        <w:r w:rsidR="00F10FC2">
          <w:rPr>
            <w:rFonts w:ascii="Times New Roman" w:eastAsia="Times New Roman" w:hAnsi="Times New Roman" w:cs="Times New Roman"/>
            <w:sz w:val="24"/>
            <w:szCs w:val="24"/>
          </w:rPr>
          <w:t>are available</w:t>
        </w:r>
      </w:ins>
      <w:ins w:id="115" w:author="Robert Brecha" w:date="2020-08-28T10:28:00Z">
        <w:r w:rsidR="008E7EA7">
          <w:rPr>
            <w:rFonts w:ascii="Times New Roman" w:eastAsia="Times New Roman" w:hAnsi="Times New Roman" w:cs="Times New Roman"/>
            <w:sz w:val="24"/>
            <w:szCs w:val="24"/>
          </w:rPr>
          <w:t xml:space="preserve">, for example </w:t>
        </w:r>
      </w:ins>
      <w:del w:id="116" w:author="Robert Brecha" w:date="2020-08-28T10:28:00Z">
        <w:r w:rsidDel="008E7EA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hydropower, geothermal, biomass, waste, tidal, wave, and ocean thermal energy conversion.</w:t>
      </w:r>
      <w:commentRangeEnd w:id="112"/>
      <w:r>
        <w:commentReference w:id="112"/>
      </w:r>
      <w:r>
        <w:rPr>
          <w:rFonts w:ascii="Times New Roman" w:eastAsia="Times New Roman" w:hAnsi="Times New Roman" w:cs="Times New Roman"/>
          <w:sz w:val="24"/>
          <w:szCs w:val="24"/>
        </w:rPr>
        <w:t xml:space="preserve">  </w:t>
      </w:r>
    </w:p>
    <w:p w14:paraId="0000002E" w14:textId="5068312A"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International Renewable Energy Agency (IRENA) surveyed ocean energy resources around the world </w:t>
      </w:r>
      <w:ins w:id="117" w:author="Robert Brecha" w:date="2020-08-25T17:10:00Z">
        <w:r w:rsidR="00252C94">
          <w:rPr>
            <w:rFonts w:ascii="Times New Roman" w:eastAsia="Times New Roman" w:hAnsi="Times New Roman" w:cs="Times New Roman"/>
            <w:sz w:val="24"/>
            <w:szCs w:val="24"/>
          </w:rPr>
          <w:fldChar w:fldCharType="begin" w:fldLock="1"/>
        </w:r>
      </w:ins>
      <w:r w:rsidR="008E7EA7">
        <w:rPr>
          <w:rFonts w:ascii="Times New Roman" w:eastAsia="Times New Roman" w:hAnsi="Times New Roman" w:cs="Times New Roman"/>
          <w:sz w:val="24"/>
          <w:szCs w:val="24"/>
        </w:rPr>
        <w:instrText>ADDIN CSL_CITATION {"citationItems":[{"id":"ITEM-1","itemData":{"author":[{"dropping-particle":"","family":"IRENA (International Renewable Energy Agency)","given":"","non-dropping-particle":"","parse-names":false,"suffix":""}],"id":"ITEM-1","issued":{"date-parts":[["2014"]]},"title":"Ocean Energy - Technology Readiness, Patent, Deployment Status and Outlook","type":"report"},"uris":["http://www.mendeley.com/documents/?uuid=4630f93d-4ee0-499d-9534-e2953daeb586"]}],"mendeley":{"formattedCitation":"(IRENA (International Renewable Energy Agency), 2014)","plainTextFormattedCitation":"(IRENA (International Renewable Energy Agency), 2014)","previouslyFormattedCitation":"(IRENA (International Renewable Energy Agency), 2014)"},"properties":{"noteIndex":0},"schema":"https://github.com/citation-style-language/schema/raw/master/csl-citation.json"}</w:instrText>
      </w:r>
      <w:r w:rsidR="00252C94">
        <w:rPr>
          <w:rFonts w:ascii="Times New Roman" w:eastAsia="Times New Roman" w:hAnsi="Times New Roman" w:cs="Times New Roman"/>
          <w:sz w:val="24"/>
          <w:szCs w:val="24"/>
        </w:rPr>
        <w:fldChar w:fldCharType="separate"/>
      </w:r>
      <w:r w:rsidR="00E84044" w:rsidRPr="00E84044">
        <w:rPr>
          <w:rFonts w:ascii="Times New Roman" w:eastAsia="Times New Roman" w:hAnsi="Times New Roman" w:cs="Times New Roman"/>
          <w:noProof/>
          <w:sz w:val="24"/>
          <w:szCs w:val="24"/>
        </w:rPr>
        <w:t>(IRENA (International Renewable Energy Agency), 2014)</w:t>
      </w:r>
      <w:ins w:id="118" w:author="Robert Brecha" w:date="2020-08-25T17:10:00Z">
        <w:r w:rsidR="00252C94">
          <w:rPr>
            <w:rFonts w:ascii="Times New Roman" w:eastAsia="Times New Roman" w:hAnsi="Times New Roman" w:cs="Times New Roman"/>
            <w:sz w:val="24"/>
            <w:szCs w:val="24"/>
          </w:rPr>
          <w:fldChar w:fldCharType="end"/>
        </w:r>
      </w:ins>
      <w:del w:id="119" w:author="Robert Brecha" w:date="2020-08-25T17:10:00Z">
        <w:r w:rsidDel="00252C94">
          <w:rPr>
            <w:rFonts w:ascii="Times New Roman" w:eastAsia="Times New Roman" w:hAnsi="Times New Roman" w:cs="Times New Roman"/>
            <w:sz w:val="24"/>
            <w:szCs w:val="24"/>
          </w:rPr>
          <w:delText xml:space="preserve">(International Renewable Energy Agency (IRENA), 2014). </w:delText>
        </w:r>
      </w:del>
      <w:r>
        <w:rPr>
          <w:rFonts w:ascii="Times New Roman" w:eastAsia="Times New Roman" w:hAnsi="Times New Roman" w:cs="Times New Roman"/>
          <w:sz w:val="24"/>
          <w:szCs w:val="24"/>
        </w:rPr>
        <w:t xml:space="preserve"> For the Caribbean region, both tidal and wave power are poor resources due to limited tidal channels to harness energy and therefore will not be considered within our study.  With respect to waste-to-energy, although countries in the region do have waste disposal challenges, the overall amount of waste generation is  ~1</w:t>
      </w:r>
      <w:sdt>
        <w:sdtPr>
          <w:tag w:val="goog_rdk_152"/>
          <w:id w:val="1746607498"/>
        </w:sdtPr>
        <w:sdtContent>
          <w:ins w:id="120" w:author="Masaō Ashtine" w:date="2020-06-13T12:07:00Z">
            <w:r>
              <w:rPr>
                <w:rFonts w:ascii="Times New Roman" w:eastAsia="Times New Roman" w:hAnsi="Times New Roman" w:cs="Times New Roman"/>
                <w:sz w:val="24"/>
                <w:szCs w:val="24"/>
              </w:rPr>
              <w:t xml:space="preserve"> </w:t>
            </w:r>
          </w:ins>
        </w:sdtContent>
      </w:sdt>
      <w:r>
        <w:rPr>
          <w:rFonts w:ascii="Times New Roman" w:eastAsia="Times New Roman" w:hAnsi="Times New Roman" w:cs="Times New Roman"/>
          <w:sz w:val="24"/>
          <w:szCs w:val="24"/>
        </w:rPr>
        <w:t>kg/person/day)</w:t>
      </w:r>
      <w:ins w:id="121" w:author="Robert Brecha" w:date="2020-08-28T11:18:00Z">
        <w:r w:rsidR="00BC61F6">
          <w:rPr>
            <w:rFonts w:ascii="Times New Roman" w:eastAsia="Times New Roman" w:hAnsi="Times New Roman" w:cs="Times New Roman"/>
            <w:sz w:val="24"/>
            <w:szCs w:val="24"/>
          </w:rPr>
          <w:t xml:space="preserve"> </w:t>
        </w:r>
        <w:r w:rsidR="00BC61F6">
          <w:rPr>
            <w:rFonts w:ascii="Times New Roman" w:eastAsia="Times New Roman" w:hAnsi="Times New Roman" w:cs="Times New Roman"/>
            <w:sz w:val="24"/>
            <w:szCs w:val="24"/>
          </w:rPr>
          <w:fldChar w:fldCharType="begin" w:fldLock="1"/>
        </w:r>
      </w:ins>
      <w:r w:rsidR="00C84F0F">
        <w:rPr>
          <w:rFonts w:ascii="Times New Roman" w:eastAsia="Times New Roman" w:hAnsi="Times New Roman" w:cs="Times New Roman"/>
          <w:sz w:val="24"/>
          <w:szCs w:val="24"/>
        </w:rPr>
        <w:instrText>ADDIN CSL_CITATION {"citationItems":[{"id":"ITEM-1","itemData":{"author":[{"dropping-particle":"","family":"Tello Espinoza","given":"Pilar","non-dropping-particle":"","parse-names":false,"suffix":""},{"dropping-particle":"","family":"Arce","given":"Evelyn Martínez","non-dropping-particle":"","parse-names":false,"suffix":""},{"dropping-particle":"","family":"Daza","given":"Diego","non-dropping-particle":"","parse-names":false,"suffix":""},{"dropping-particle":"","family":"Soulier Faure","given":"Martín","non-dropping-particle":"","parse-names":false,"suffix":""},{"dropping-particle":"","family":"Terraza","given":"Horacio","non-dropping-particle":"","parse-names":false,"suffix":""}],"id":"ITEM-1","issued":{"date-parts":[["2010"]]},"title":"REGIONAL EVALUATION ON URBAN SOLID WASTE MANAGEMENT IN LATIN AMERICA AND THE CARIBBEAN - 2010 REPORT","type":"report"},"uris":["http://www.mendeley.com/documents/?uuid=a11d04b2-379c-46a3-9de4-bcbc326f96d7"]}],"mendeley":{"formattedCitation":"(Tello Espinoza, Arce, Daza, Soulier Faure, &amp; Terraza, 2010)","manualFormatting":"(Tello Espinoza, et al. , 2010)","plainTextFormattedCitation":"(Tello Espinoza, Arce, Daza, Soulier Faure, &amp; Terraza, 2010)","previouslyFormattedCitation":"(Tello Espinoza, Arce, Daza, Soulier Faure, &amp; Terraza, 2010)"},"properties":{"noteIndex":0},"schema":"https://github.com/citation-style-language/schema/raw/master/csl-citation.json"}</w:instrText>
      </w:r>
      <w:r w:rsidR="00BC61F6">
        <w:rPr>
          <w:rFonts w:ascii="Times New Roman" w:eastAsia="Times New Roman" w:hAnsi="Times New Roman" w:cs="Times New Roman"/>
          <w:sz w:val="24"/>
          <w:szCs w:val="24"/>
        </w:rPr>
        <w:fldChar w:fldCharType="separate"/>
      </w:r>
      <w:r w:rsidR="00BC61F6" w:rsidRPr="00BC61F6">
        <w:rPr>
          <w:rFonts w:ascii="Times New Roman" w:eastAsia="Times New Roman" w:hAnsi="Times New Roman" w:cs="Times New Roman"/>
          <w:noProof/>
          <w:sz w:val="24"/>
          <w:szCs w:val="24"/>
        </w:rPr>
        <w:t xml:space="preserve">(Tello Espinoza, </w:t>
      </w:r>
      <w:ins w:id="122" w:author="Robert Brecha" w:date="2020-08-28T11:19:00Z">
        <w:r w:rsidR="00BC61F6">
          <w:rPr>
            <w:rFonts w:ascii="Times New Roman" w:eastAsia="Times New Roman" w:hAnsi="Times New Roman" w:cs="Times New Roman"/>
            <w:noProof/>
            <w:sz w:val="24"/>
            <w:szCs w:val="24"/>
          </w:rPr>
          <w:t xml:space="preserve">et al. </w:t>
        </w:r>
      </w:ins>
      <w:del w:id="123" w:author="Robert Brecha" w:date="2020-08-28T11:19:00Z">
        <w:r w:rsidR="00BC61F6" w:rsidRPr="00BC61F6" w:rsidDel="00BC61F6">
          <w:rPr>
            <w:rFonts w:ascii="Times New Roman" w:eastAsia="Times New Roman" w:hAnsi="Times New Roman" w:cs="Times New Roman"/>
            <w:noProof/>
            <w:sz w:val="24"/>
            <w:szCs w:val="24"/>
          </w:rPr>
          <w:delText>Arce, Daza, Soulier Faure, &amp; Terraza</w:delText>
        </w:r>
      </w:del>
      <w:r w:rsidR="00BC61F6" w:rsidRPr="00BC61F6">
        <w:rPr>
          <w:rFonts w:ascii="Times New Roman" w:eastAsia="Times New Roman" w:hAnsi="Times New Roman" w:cs="Times New Roman"/>
          <w:noProof/>
          <w:sz w:val="24"/>
          <w:szCs w:val="24"/>
        </w:rPr>
        <w:t>, 2010)</w:t>
      </w:r>
      <w:ins w:id="124" w:author="Robert Brecha" w:date="2020-08-28T11:18:00Z">
        <w:r w:rsidR="00BC61F6">
          <w:rPr>
            <w:rFonts w:ascii="Times New Roman" w:eastAsia="Times New Roman" w:hAnsi="Times New Roman" w:cs="Times New Roman"/>
            <w:sz w:val="24"/>
            <w:szCs w:val="24"/>
          </w:rPr>
          <w:fldChar w:fldCharType="end"/>
        </w:r>
      </w:ins>
      <w:r>
        <w:rPr>
          <w:rFonts w:ascii="Times New Roman" w:eastAsia="Times New Roman" w:hAnsi="Times New Roman" w:cs="Times New Roman"/>
          <w:sz w:val="24"/>
          <w:szCs w:val="24"/>
        </w:rPr>
        <w:t xml:space="preserve"> </w:t>
      </w:r>
      <w:del w:id="125" w:author="Robert Brecha" w:date="2020-08-28T11:18:00Z">
        <w:r w:rsidDel="00BC61F6">
          <w:rPr>
            <w:rFonts w:ascii="Times New Roman" w:eastAsia="Times New Roman" w:hAnsi="Times New Roman" w:cs="Times New Roman"/>
            <w:sz w:val="24"/>
            <w:szCs w:val="24"/>
          </w:rPr>
          <w:delText xml:space="preserve">(Espinoza et al., 2010) </w:delText>
        </w:r>
      </w:del>
      <w:r>
        <w:rPr>
          <w:rFonts w:ascii="Times New Roman" w:eastAsia="Times New Roman" w:hAnsi="Times New Roman" w:cs="Times New Roman"/>
          <w:sz w:val="24"/>
          <w:szCs w:val="24"/>
        </w:rPr>
        <w:t xml:space="preserve">with estimates of the combustion value and the resulting electricity generation from municipal solid waste </w:t>
      </w:r>
      <w:ins w:id="126" w:author="Robert Brecha" w:date="2020-08-28T11:19:00Z">
        <w:r w:rsidR="00BC61F6">
          <w:rPr>
            <w:rFonts w:ascii="Times New Roman" w:eastAsia="Times New Roman" w:hAnsi="Times New Roman" w:cs="Times New Roman"/>
            <w:sz w:val="24"/>
            <w:szCs w:val="24"/>
          </w:rPr>
          <w:fldChar w:fldCharType="begin" w:fldLock="1"/>
        </w:r>
      </w:ins>
      <w:r w:rsidR="00C84F0F">
        <w:rPr>
          <w:rFonts w:ascii="Times New Roman" w:eastAsia="Times New Roman" w:hAnsi="Times New Roman" w:cs="Times New Roman"/>
          <w:sz w:val="24"/>
          <w:szCs w:val="24"/>
        </w:rPr>
        <w:instrText>ADDIN CSL_CITATION {"citationItems":[{"id":"ITEM-1","itemData":{"DOI":"10.1016/j.wasman.2015.03.041","ISSN":"18792456","abstract":"An attributional life cycle analysis (LCA) was developed to compare the environmental performances of two waste-to-energy (WtE) units, which utilize the predominant technologies among those available for combustion and gasification processes: a moving grate combustor and a vertical shaft gasifier coupled with direct melting. The two units were assumed to be fed with the same unsorted residual municipal waste, having a composition estimated as a European average. Data from several plants in operation were processed by means of mass and energy balances, and on the basis of the flows and stocks of materials and elements inside and throughout the two units, as provided by a specific substance flow analysis. The potential life cycle environmental impacts related to the operations of the two WtE units were estimated by means of the Impact 2002+ methodology. They indicate that both the technologies have sustainable environmental performances, but those of the moving grate combustion unit are better for most of the selected impact categories. The analysis of the contributions from all the stages of each specific technology suggests where improvements in technological solutions and management criteria should be focused to obtain further and remarkable environmental improvements.","author":[{"dropping-particle":"","family":"Arena","given":"Umberto","non-dropping-particle":"","parse-names":false,"suffix":""},{"dropping-particle":"","family":"Ardolino","given":"Filomena","non-dropping-particle":"","parse-names":false,"suffix":""},{"dropping-particle":"","family":"Gregorio","given":"Fabrizio","non-dropping-particle":"Di","parse-names":false,"suffix":""}],"container-title":"Waste Management","id":"ITEM-1","issued":{"date-parts":[["2015"]]},"page":"60-74","publisher":"Elsevier Ltd","title":"A life cycle assessment of environmental performances of two combustion- and gasification-based waste-to-energy technologies","type":"article-journal","volume":"41"},"uris":["http://www.mendeley.com/documents/?uuid=dd19b6ab-e050-413e-a7f0-b5813ea373f7"]}],"mendeley":{"formattedCitation":"(Arena, Ardolino, &amp; Di Gregorio, 2015)","manualFormatting":"(Arena, et al. , 2015)","plainTextFormattedCitation":"(Arena, Ardolino, &amp; Di Gregorio, 2015)","previouslyFormattedCitation":"(Arena, Ardolino, &amp; Di Gregorio, 2015)"},"properties":{"noteIndex":0},"schema":"https://github.com/citation-style-language/schema/raw/master/csl-citation.json"}</w:instrText>
      </w:r>
      <w:r w:rsidR="00BC61F6">
        <w:rPr>
          <w:rFonts w:ascii="Times New Roman" w:eastAsia="Times New Roman" w:hAnsi="Times New Roman" w:cs="Times New Roman"/>
          <w:sz w:val="24"/>
          <w:szCs w:val="24"/>
        </w:rPr>
        <w:fldChar w:fldCharType="separate"/>
      </w:r>
      <w:r w:rsidR="00BC61F6" w:rsidRPr="00BC61F6">
        <w:rPr>
          <w:rFonts w:ascii="Times New Roman" w:eastAsia="Times New Roman" w:hAnsi="Times New Roman" w:cs="Times New Roman"/>
          <w:noProof/>
          <w:sz w:val="24"/>
          <w:szCs w:val="24"/>
        </w:rPr>
        <w:t xml:space="preserve">(Arena, </w:t>
      </w:r>
      <w:ins w:id="127" w:author="Robert Brecha" w:date="2020-08-28T11:19:00Z">
        <w:r w:rsidR="00BC61F6">
          <w:rPr>
            <w:rFonts w:ascii="Times New Roman" w:eastAsia="Times New Roman" w:hAnsi="Times New Roman" w:cs="Times New Roman"/>
            <w:noProof/>
            <w:sz w:val="24"/>
            <w:szCs w:val="24"/>
          </w:rPr>
          <w:t xml:space="preserve">et al. </w:t>
        </w:r>
      </w:ins>
      <w:del w:id="128" w:author="Robert Brecha" w:date="2020-08-28T11:19:00Z">
        <w:r w:rsidR="00BC61F6" w:rsidRPr="00BC61F6" w:rsidDel="00BC61F6">
          <w:rPr>
            <w:rFonts w:ascii="Times New Roman" w:eastAsia="Times New Roman" w:hAnsi="Times New Roman" w:cs="Times New Roman"/>
            <w:noProof/>
            <w:sz w:val="24"/>
            <w:szCs w:val="24"/>
          </w:rPr>
          <w:delText>Ardolino, &amp; Di Gregorio</w:delText>
        </w:r>
      </w:del>
      <w:r w:rsidR="00BC61F6" w:rsidRPr="00BC61F6">
        <w:rPr>
          <w:rFonts w:ascii="Times New Roman" w:eastAsia="Times New Roman" w:hAnsi="Times New Roman" w:cs="Times New Roman"/>
          <w:noProof/>
          <w:sz w:val="24"/>
          <w:szCs w:val="24"/>
        </w:rPr>
        <w:t>, 2015)</w:t>
      </w:r>
      <w:ins w:id="129" w:author="Robert Brecha" w:date="2020-08-28T11:19:00Z">
        <w:r w:rsidR="00BC61F6">
          <w:rPr>
            <w:rFonts w:ascii="Times New Roman" w:eastAsia="Times New Roman" w:hAnsi="Times New Roman" w:cs="Times New Roman"/>
            <w:sz w:val="24"/>
            <w:szCs w:val="24"/>
          </w:rPr>
          <w:fldChar w:fldCharType="end"/>
        </w:r>
      </w:ins>
      <w:ins w:id="130" w:author="Robert Brecha" w:date="2020-08-28T11:18:00Z">
        <w:r w:rsidR="00BC61F6">
          <w:rPr>
            <w:rFonts w:ascii="Times New Roman" w:eastAsia="Times New Roman" w:hAnsi="Times New Roman" w:cs="Times New Roman"/>
            <w:sz w:val="24"/>
            <w:szCs w:val="24"/>
          </w:rPr>
          <w:t xml:space="preserve"> </w:t>
        </w:r>
      </w:ins>
      <w:del w:id="131" w:author="Robert Brecha" w:date="2020-08-28T11:19:00Z">
        <w:r w:rsidDel="00C84F0F">
          <w:rPr>
            <w:rFonts w:ascii="Times New Roman" w:eastAsia="Times New Roman" w:hAnsi="Times New Roman" w:cs="Times New Roman"/>
            <w:sz w:val="24"/>
            <w:szCs w:val="24"/>
          </w:rPr>
          <w:delText xml:space="preserve">(Arena et al., 2015) </w:delText>
        </w:r>
      </w:del>
      <w:r>
        <w:rPr>
          <w:rFonts w:ascii="Times New Roman" w:eastAsia="Times New Roman" w:hAnsi="Times New Roman" w:cs="Times New Roman"/>
          <w:sz w:val="24"/>
          <w:szCs w:val="24"/>
        </w:rPr>
        <w:t>leading to an energy production of approximately 90 kWh/capita/year</w:t>
      </w:r>
      <w:sdt>
        <w:sdtPr>
          <w:tag w:val="goog_rdk_153"/>
          <w:id w:val="2095669815"/>
        </w:sdtPr>
        <w:sdtContent>
          <w:r>
            <w:rPr>
              <w:rFonts w:ascii="Times New Roman" w:eastAsia="Times New Roman" w:hAnsi="Times New Roman" w:cs="Times New Roman"/>
              <w:sz w:val="24"/>
              <w:szCs w:val="24"/>
            </w:rPr>
            <w:t>;</w:t>
          </w:r>
        </w:sdtContent>
      </w:sdt>
      <w:customXmlDelRangeStart w:id="132" w:author="Robert Brecha" w:date="2020-08-28T11:05:00Z"/>
      <w:sdt>
        <w:sdtPr>
          <w:tag w:val="goog_rdk_154"/>
          <w:id w:val="655186603"/>
        </w:sdtPr>
        <w:sdtContent>
          <w:customXmlDelRangeEnd w:id="132"/>
          <w:customXmlDelRangeStart w:id="133" w:author="Robert Brecha" w:date="2020-08-28T11:05:00Z"/>
        </w:sdtContent>
      </w:sdt>
      <w:customXmlDelRangeEnd w:id="133"/>
      <w:r>
        <w:rPr>
          <w:rFonts w:ascii="Times New Roman" w:eastAsia="Times New Roman" w:hAnsi="Times New Roman" w:cs="Times New Roman"/>
          <w:sz w:val="24"/>
          <w:szCs w:val="24"/>
        </w:rPr>
        <w:t xml:space="preserve"> a relatively small contribution compared to typical island electricity consumption of ~</w:t>
      </w:r>
      <w:r w:rsidR="00BB16D8">
        <w:rPr>
          <w:rFonts w:ascii="Times New Roman" w:eastAsia="Times New Roman" w:hAnsi="Times New Roman" w:cs="Times New Roman"/>
          <w:sz w:val="24"/>
          <w:szCs w:val="24"/>
        </w:rPr>
        <w:t xml:space="preserve">2000 kWh/capita/year. </w:t>
      </w:r>
      <w:customXmlDelRangeStart w:id="134" w:author="Robert Brecha" w:date="2020-08-28T11:05:00Z"/>
      <w:sdt>
        <w:sdtPr>
          <w:tag w:val="goog_rdk_156"/>
          <w:id w:val="1254242486"/>
        </w:sdtPr>
        <w:sdtContent>
          <w:customXmlDelRangeEnd w:id="134"/>
          <w:customXmlDelRangeStart w:id="135" w:author="Robert Brecha" w:date="2020-08-28T11:05:00Z"/>
        </w:sdtContent>
      </w:sdt>
      <w:customXmlDelRangeEnd w:id="135"/>
      <w:del w:id="136" w:author="Robert Brecha" w:date="2020-08-28T11:05:00Z">
        <w:r w:rsidDel="00C3239A">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Table 1 gives a summary of potential resources for hydropower, geothermal and OTEC,</w:t>
      </w:r>
      <w:r w:rsidR="00BB16D8">
        <w:rPr>
          <w:rFonts w:ascii="Times New Roman" w:eastAsia="Times New Roman" w:hAnsi="Times New Roman" w:cs="Times New Roman"/>
          <w:sz w:val="24"/>
          <w:szCs w:val="24"/>
        </w:rPr>
        <w:t xml:space="preserve"> summarizing the discussion above and</w:t>
      </w:r>
      <w:r>
        <w:rPr>
          <w:rFonts w:ascii="Times New Roman" w:eastAsia="Times New Roman" w:hAnsi="Times New Roman" w:cs="Times New Roman"/>
          <w:sz w:val="24"/>
          <w:szCs w:val="24"/>
        </w:rPr>
        <w:t xml:space="preserve"> with the latter based on the results to be shown in Section 4; here we use the comparison to motivate the results of this paper</w:t>
      </w:r>
      <w:r w:rsidR="00BB16D8">
        <w:rPr>
          <w:rFonts w:ascii="Times New Roman" w:eastAsia="Times New Roman" w:hAnsi="Times New Roman" w:cs="Times New Roman"/>
          <w:sz w:val="24"/>
          <w:szCs w:val="24"/>
        </w:rPr>
        <w:t xml:space="preserve"> and look in more detail  at Ocean Thermal Energy Conversion (OTEC) as a potentially viable and alternative complementary power source for high VRE penetration, and as a technology that can also provide other co-benefits for those regions in which it is viable</w:t>
      </w:r>
    </w:p>
    <w:p w14:paraId="0000002F" w14:textId="77777777" w:rsidR="00841E46" w:rsidRDefault="00841E46">
      <w:pPr>
        <w:spacing w:line="360" w:lineRule="auto"/>
        <w:jc w:val="both"/>
        <w:rPr>
          <w:rFonts w:ascii="Times New Roman" w:eastAsia="Times New Roman" w:hAnsi="Times New Roman" w:cs="Times New Roman"/>
          <w:sz w:val="24"/>
          <w:szCs w:val="24"/>
        </w:rPr>
      </w:pPr>
    </w:p>
    <w:p w14:paraId="58A03A30" w14:textId="4686C4ED" w:rsidR="007A0BC8" w:rsidRDefault="007A0BC8">
      <w:pPr>
        <w:pStyle w:val="Caption"/>
        <w:keepNext/>
        <w:rPr>
          <w:ins w:id="137" w:author="Robert Brecha" w:date="2020-08-28T13:52:00Z"/>
        </w:rPr>
        <w:pPrChange w:id="138" w:author="Robert Brecha" w:date="2020-08-28T13:52:00Z">
          <w:pPr/>
        </w:pPrChange>
      </w:pPr>
      <w:ins w:id="139" w:author="Robert Brecha" w:date="2020-08-28T13:52:00Z">
        <w:r>
          <w:t xml:space="preserve">Table </w:t>
        </w:r>
        <w:r>
          <w:fldChar w:fldCharType="begin"/>
        </w:r>
        <w:r>
          <w:instrText xml:space="preserve"> SEQ Table \* ARABIC </w:instrText>
        </w:r>
      </w:ins>
      <w:r>
        <w:fldChar w:fldCharType="separate"/>
      </w:r>
      <w:ins w:id="140" w:author="Robert Brecha" w:date="2020-08-28T17:28:00Z">
        <w:r w:rsidR="00BD1D31">
          <w:rPr>
            <w:noProof/>
          </w:rPr>
          <w:t>1</w:t>
        </w:r>
      </w:ins>
      <w:ins w:id="141" w:author="Robert Brecha" w:date="2020-08-28T13:52:00Z">
        <w:r>
          <w:fldChar w:fldCharType="end"/>
        </w:r>
        <w:r>
          <w:t xml:space="preserve"> - List of Caribbean countries with yes or no filter for potential hydropower, geothermal and OTEC technologies as dispatchable renewable energy</w:t>
        </w:r>
      </w:ins>
    </w:p>
    <w:tbl>
      <w:tblPr>
        <w:tblStyle w:val="7"/>
        <w:tblW w:w="7515" w:type="dxa"/>
        <w:tblLayout w:type="fixed"/>
        <w:tblLook w:val="0400" w:firstRow="0" w:lastRow="0" w:firstColumn="0" w:lastColumn="0" w:noHBand="0" w:noVBand="1"/>
      </w:tblPr>
      <w:tblGrid>
        <w:gridCol w:w="3345"/>
        <w:gridCol w:w="1545"/>
        <w:gridCol w:w="1605"/>
        <w:gridCol w:w="1020"/>
        <w:tblGridChange w:id="142">
          <w:tblGrid>
            <w:gridCol w:w="3345"/>
            <w:gridCol w:w="1545"/>
            <w:gridCol w:w="1605"/>
            <w:gridCol w:w="1020"/>
          </w:tblGrid>
        </w:tblGridChange>
      </w:tblGrid>
      <w:tr w:rsidR="00841E46" w14:paraId="262A61AB" w14:textId="77777777">
        <w:trPr>
          <w:trHeight w:val="295"/>
        </w:trPr>
        <w:tc>
          <w:tcPr>
            <w:tcW w:w="3345" w:type="dxa"/>
            <w:tcBorders>
              <w:top w:val="nil"/>
              <w:left w:val="nil"/>
              <w:bottom w:val="nil"/>
              <w:right w:val="nil"/>
            </w:tcBorders>
            <w:shd w:val="clear" w:color="auto" w:fill="2F75B5"/>
            <w:vAlign w:val="bottom"/>
          </w:tcPr>
          <w:p w14:paraId="0000003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Country</w:t>
            </w:r>
          </w:p>
        </w:tc>
        <w:tc>
          <w:tcPr>
            <w:tcW w:w="1545" w:type="dxa"/>
            <w:tcBorders>
              <w:top w:val="nil"/>
              <w:left w:val="nil"/>
              <w:bottom w:val="nil"/>
              <w:right w:val="nil"/>
            </w:tcBorders>
            <w:shd w:val="clear" w:color="auto" w:fill="2F75B5"/>
            <w:vAlign w:val="bottom"/>
          </w:tcPr>
          <w:p w14:paraId="00000031"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Hydropower</w:t>
            </w:r>
          </w:p>
        </w:tc>
        <w:tc>
          <w:tcPr>
            <w:tcW w:w="1605" w:type="dxa"/>
            <w:tcBorders>
              <w:top w:val="nil"/>
              <w:left w:val="nil"/>
              <w:bottom w:val="nil"/>
              <w:right w:val="nil"/>
            </w:tcBorders>
            <w:shd w:val="clear" w:color="auto" w:fill="2F75B5"/>
            <w:vAlign w:val="bottom"/>
          </w:tcPr>
          <w:p w14:paraId="00000032"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Geothermal</w:t>
            </w:r>
          </w:p>
        </w:tc>
        <w:tc>
          <w:tcPr>
            <w:tcW w:w="1020" w:type="dxa"/>
            <w:tcBorders>
              <w:top w:val="nil"/>
              <w:left w:val="nil"/>
              <w:bottom w:val="nil"/>
              <w:right w:val="nil"/>
            </w:tcBorders>
            <w:shd w:val="clear" w:color="auto" w:fill="2F75B5"/>
            <w:vAlign w:val="bottom"/>
          </w:tcPr>
          <w:p w14:paraId="00000033"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OTEC</w:t>
            </w:r>
          </w:p>
        </w:tc>
      </w:tr>
      <w:tr w:rsidR="00841E46" w14:paraId="42F1A20E" w14:textId="77777777">
        <w:trPr>
          <w:trHeight w:val="295"/>
        </w:trPr>
        <w:tc>
          <w:tcPr>
            <w:tcW w:w="3345" w:type="dxa"/>
            <w:tcBorders>
              <w:top w:val="nil"/>
              <w:left w:val="nil"/>
              <w:bottom w:val="nil"/>
              <w:right w:val="nil"/>
            </w:tcBorders>
            <w:shd w:val="clear" w:color="auto" w:fill="8EA9DB"/>
            <w:vAlign w:val="bottom"/>
          </w:tcPr>
          <w:p w14:paraId="0000003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Bahamas</w:t>
            </w:r>
          </w:p>
        </w:tc>
        <w:tc>
          <w:tcPr>
            <w:tcW w:w="1545" w:type="dxa"/>
            <w:tcBorders>
              <w:top w:val="nil"/>
              <w:left w:val="nil"/>
              <w:bottom w:val="nil"/>
              <w:right w:val="nil"/>
            </w:tcBorders>
            <w:shd w:val="clear" w:color="auto" w:fill="FFC7CE"/>
            <w:vAlign w:val="bottom"/>
          </w:tcPr>
          <w:p w14:paraId="00000035"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36"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37"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4AE2D11F" w14:textId="77777777">
        <w:trPr>
          <w:trHeight w:val="295"/>
        </w:trPr>
        <w:tc>
          <w:tcPr>
            <w:tcW w:w="3345" w:type="dxa"/>
            <w:tcBorders>
              <w:top w:val="nil"/>
              <w:left w:val="nil"/>
              <w:bottom w:val="nil"/>
              <w:right w:val="nil"/>
            </w:tcBorders>
            <w:shd w:val="clear" w:color="auto" w:fill="8EA9DB"/>
            <w:vAlign w:val="bottom"/>
          </w:tcPr>
          <w:p w14:paraId="0000003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Cuba</w:t>
            </w:r>
          </w:p>
        </w:tc>
        <w:tc>
          <w:tcPr>
            <w:tcW w:w="1545" w:type="dxa"/>
            <w:tcBorders>
              <w:top w:val="nil"/>
              <w:left w:val="nil"/>
              <w:bottom w:val="nil"/>
              <w:right w:val="nil"/>
            </w:tcBorders>
            <w:shd w:val="clear" w:color="auto" w:fill="C6EFCE"/>
            <w:vAlign w:val="bottom"/>
          </w:tcPr>
          <w:p w14:paraId="00000039"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FFC7CE"/>
            <w:vAlign w:val="bottom"/>
          </w:tcPr>
          <w:p w14:paraId="0000003A"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3B"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7A7D6A86" w14:textId="77777777">
        <w:trPr>
          <w:trHeight w:val="295"/>
        </w:trPr>
        <w:tc>
          <w:tcPr>
            <w:tcW w:w="3345" w:type="dxa"/>
            <w:tcBorders>
              <w:top w:val="nil"/>
              <w:left w:val="nil"/>
              <w:bottom w:val="nil"/>
              <w:right w:val="nil"/>
            </w:tcBorders>
            <w:shd w:val="clear" w:color="auto" w:fill="8EA9DB"/>
            <w:vAlign w:val="bottom"/>
          </w:tcPr>
          <w:p w14:paraId="0000003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Turks and Caicos</w:t>
            </w:r>
          </w:p>
        </w:tc>
        <w:tc>
          <w:tcPr>
            <w:tcW w:w="1545" w:type="dxa"/>
            <w:tcBorders>
              <w:top w:val="nil"/>
              <w:left w:val="nil"/>
              <w:bottom w:val="nil"/>
              <w:right w:val="nil"/>
            </w:tcBorders>
            <w:shd w:val="clear" w:color="auto" w:fill="FFC7CE"/>
            <w:vAlign w:val="bottom"/>
          </w:tcPr>
          <w:p w14:paraId="0000003D"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3E"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3F"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386C95D5" w14:textId="77777777">
        <w:trPr>
          <w:trHeight w:val="295"/>
        </w:trPr>
        <w:tc>
          <w:tcPr>
            <w:tcW w:w="3345" w:type="dxa"/>
            <w:tcBorders>
              <w:top w:val="nil"/>
              <w:left w:val="nil"/>
              <w:bottom w:val="nil"/>
              <w:right w:val="nil"/>
            </w:tcBorders>
            <w:shd w:val="clear" w:color="auto" w:fill="8EA9DB"/>
            <w:vAlign w:val="bottom"/>
          </w:tcPr>
          <w:p w14:paraId="0000004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Jamaica</w:t>
            </w:r>
          </w:p>
        </w:tc>
        <w:tc>
          <w:tcPr>
            <w:tcW w:w="1545" w:type="dxa"/>
            <w:tcBorders>
              <w:top w:val="nil"/>
              <w:left w:val="nil"/>
              <w:bottom w:val="nil"/>
              <w:right w:val="nil"/>
            </w:tcBorders>
            <w:shd w:val="clear" w:color="auto" w:fill="C6EFCE"/>
            <w:vAlign w:val="bottom"/>
          </w:tcPr>
          <w:p w14:paraId="00000041"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FFC7CE"/>
            <w:vAlign w:val="bottom"/>
          </w:tcPr>
          <w:p w14:paraId="00000042"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43"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38BCEFA9" w14:textId="77777777">
        <w:trPr>
          <w:trHeight w:val="295"/>
        </w:trPr>
        <w:tc>
          <w:tcPr>
            <w:tcW w:w="3345" w:type="dxa"/>
            <w:tcBorders>
              <w:top w:val="nil"/>
              <w:left w:val="nil"/>
              <w:bottom w:val="nil"/>
              <w:right w:val="nil"/>
            </w:tcBorders>
            <w:shd w:val="clear" w:color="auto" w:fill="8EA9DB"/>
            <w:vAlign w:val="bottom"/>
          </w:tcPr>
          <w:p w14:paraId="0000004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Haiti</w:t>
            </w:r>
          </w:p>
        </w:tc>
        <w:tc>
          <w:tcPr>
            <w:tcW w:w="1545" w:type="dxa"/>
            <w:tcBorders>
              <w:top w:val="nil"/>
              <w:left w:val="nil"/>
              <w:bottom w:val="nil"/>
              <w:right w:val="nil"/>
            </w:tcBorders>
            <w:shd w:val="clear" w:color="auto" w:fill="C6EFCE"/>
            <w:vAlign w:val="bottom"/>
          </w:tcPr>
          <w:p w14:paraId="00000045"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FFC7CE"/>
            <w:vAlign w:val="bottom"/>
          </w:tcPr>
          <w:p w14:paraId="00000046"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47"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4342F3B8" w14:textId="77777777">
        <w:trPr>
          <w:trHeight w:val="295"/>
        </w:trPr>
        <w:tc>
          <w:tcPr>
            <w:tcW w:w="3345" w:type="dxa"/>
            <w:tcBorders>
              <w:top w:val="nil"/>
              <w:left w:val="nil"/>
              <w:bottom w:val="nil"/>
              <w:right w:val="nil"/>
            </w:tcBorders>
            <w:shd w:val="clear" w:color="auto" w:fill="8EA9DB"/>
            <w:vAlign w:val="bottom"/>
          </w:tcPr>
          <w:p w14:paraId="0000004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Dominican Republic</w:t>
            </w:r>
          </w:p>
        </w:tc>
        <w:tc>
          <w:tcPr>
            <w:tcW w:w="1545" w:type="dxa"/>
            <w:tcBorders>
              <w:top w:val="nil"/>
              <w:left w:val="nil"/>
              <w:bottom w:val="nil"/>
              <w:right w:val="nil"/>
            </w:tcBorders>
            <w:shd w:val="clear" w:color="auto" w:fill="C6EFCE"/>
            <w:vAlign w:val="bottom"/>
          </w:tcPr>
          <w:p w14:paraId="00000049"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FFC7CE"/>
            <w:vAlign w:val="bottom"/>
          </w:tcPr>
          <w:p w14:paraId="0000004A"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4B"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7A8CC510" w14:textId="77777777">
        <w:trPr>
          <w:trHeight w:val="295"/>
        </w:trPr>
        <w:tc>
          <w:tcPr>
            <w:tcW w:w="3345" w:type="dxa"/>
            <w:tcBorders>
              <w:top w:val="nil"/>
              <w:left w:val="nil"/>
              <w:bottom w:val="nil"/>
              <w:right w:val="nil"/>
            </w:tcBorders>
            <w:shd w:val="clear" w:color="auto" w:fill="8EA9DB"/>
            <w:vAlign w:val="bottom"/>
          </w:tcPr>
          <w:p w14:paraId="0000004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Puerto Rico</w:t>
            </w:r>
          </w:p>
        </w:tc>
        <w:tc>
          <w:tcPr>
            <w:tcW w:w="1545" w:type="dxa"/>
            <w:tcBorders>
              <w:top w:val="nil"/>
              <w:left w:val="nil"/>
              <w:bottom w:val="nil"/>
              <w:right w:val="nil"/>
            </w:tcBorders>
            <w:shd w:val="clear" w:color="auto" w:fill="C6EFCE"/>
            <w:vAlign w:val="bottom"/>
          </w:tcPr>
          <w:p w14:paraId="0000004D"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FFC7CE"/>
            <w:vAlign w:val="bottom"/>
          </w:tcPr>
          <w:p w14:paraId="0000004E"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4F"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0570F43F" w14:textId="77777777">
        <w:trPr>
          <w:trHeight w:val="295"/>
        </w:trPr>
        <w:tc>
          <w:tcPr>
            <w:tcW w:w="3345" w:type="dxa"/>
            <w:tcBorders>
              <w:top w:val="nil"/>
              <w:left w:val="nil"/>
              <w:bottom w:val="nil"/>
              <w:right w:val="nil"/>
            </w:tcBorders>
            <w:shd w:val="clear" w:color="auto" w:fill="8EA9DB"/>
            <w:vAlign w:val="bottom"/>
          </w:tcPr>
          <w:p w14:paraId="0000005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British Virgin Islands</w:t>
            </w:r>
          </w:p>
        </w:tc>
        <w:tc>
          <w:tcPr>
            <w:tcW w:w="1545" w:type="dxa"/>
            <w:tcBorders>
              <w:top w:val="nil"/>
              <w:left w:val="nil"/>
              <w:bottom w:val="nil"/>
              <w:right w:val="nil"/>
            </w:tcBorders>
            <w:shd w:val="clear" w:color="auto" w:fill="FFC7CE"/>
            <w:vAlign w:val="bottom"/>
          </w:tcPr>
          <w:p w14:paraId="00000051"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52"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53"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5956CB0F" w14:textId="77777777">
        <w:trPr>
          <w:trHeight w:val="295"/>
        </w:trPr>
        <w:tc>
          <w:tcPr>
            <w:tcW w:w="3345" w:type="dxa"/>
            <w:tcBorders>
              <w:top w:val="nil"/>
              <w:left w:val="nil"/>
              <w:bottom w:val="nil"/>
              <w:right w:val="nil"/>
            </w:tcBorders>
            <w:shd w:val="clear" w:color="auto" w:fill="8EA9DB"/>
            <w:vAlign w:val="bottom"/>
          </w:tcPr>
          <w:p w14:paraId="0000005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 Virgin </w:t>
            </w:r>
            <w:proofErr w:type="spellStart"/>
            <w:r>
              <w:rPr>
                <w:rFonts w:ascii="Times New Roman" w:eastAsia="Times New Roman" w:hAnsi="Times New Roman" w:cs="Times New Roman"/>
                <w:color w:val="000000"/>
                <w:sz w:val="24"/>
                <w:szCs w:val="24"/>
              </w:rPr>
              <w:t>I</w:t>
            </w:r>
            <w:r>
              <w:rPr>
                <w:rFonts w:ascii="Times New Roman" w:eastAsia="Times New Roman" w:hAnsi="Times New Roman" w:cs="Times New Roman"/>
                <w:sz w:val="24"/>
                <w:szCs w:val="24"/>
              </w:rPr>
              <w:t>sl</w:t>
            </w:r>
            <w:proofErr w:type="spellEnd"/>
            <w:r>
              <w:rPr>
                <w:rFonts w:ascii="Times New Roman" w:eastAsia="Times New Roman" w:hAnsi="Times New Roman" w:cs="Times New Roman"/>
                <w:color w:val="000000"/>
                <w:sz w:val="24"/>
                <w:szCs w:val="24"/>
              </w:rPr>
              <w:t xml:space="preserve"> - St Thomas</w:t>
            </w:r>
          </w:p>
        </w:tc>
        <w:tc>
          <w:tcPr>
            <w:tcW w:w="1545" w:type="dxa"/>
            <w:tcBorders>
              <w:top w:val="nil"/>
              <w:left w:val="nil"/>
              <w:bottom w:val="nil"/>
              <w:right w:val="nil"/>
            </w:tcBorders>
            <w:shd w:val="clear" w:color="auto" w:fill="FFC7CE"/>
            <w:vAlign w:val="bottom"/>
          </w:tcPr>
          <w:p w14:paraId="00000055"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56"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57"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71B8E4CC" w14:textId="77777777">
        <w:trPr>
          <w:trHeight w:val="295"/>
        </w:trPr>
        <w:tc>
          <w:tcPr>
            <w:tcW w:w="3345" w:type="dxa"/>
            <w:tcBorders>
              <w:top w:val="nil"/>
              <w:left w:val="nil"/>
              <w:bottom w:val="nil"/>
              <w:right w:val="nil"/>
            </w:tcBorders>
            <w:shd w:val="clear" w:color="auto" w:fill="8EA9DB"/>
            <w:vAlign w:val="bottom"/>
          </w:tcPr>
          <w:p w14:paraId="0000005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 Virgin </w:t>
            </w:r>
            <w:proofErr w:type="spellStart"/>
            <w:r>
              <w:rPr>
                <w:rFonts w:ascii="Times New Roman" w:eastAsia="Times New Roman" w:hAnsi="Times New Roman" w:cs="Times New Roman"/>
                <w:color w:val="000000"/>
                <w:sz w:val="24"/>
                <w:szCs w:val="24"/>
              </w:rPr>
              <w:t>Isl</w:t>
            </w:r>
            <w:proofErr w:type="spellEnd"/>
            <w:r>
              <w:rPr>
                <w:rFonts w:ascii="Times New Roman" w:eastAsia="Times New Roman" w:hAnsi="Times New Roman" w:cs="Times New Roman"/>
                <w:color w:val="000000"/>
                <w:sz w:val="24"/>
                <w:szCs w:val="24"/>
              </w:rPr>
              <w:t xml:space="preserve"> - St Croix</w:t>
            </w:r>
          </w:p>
        </w:tc>
        <w:tc>
          <w:tcPr>
            <w:tcW w:w="1545" w:type="dxa"/>
            <w:tcBorders>
              <w:top w:val="nil"/>
              <w:left w:val="nil"/>
              <w:bottom w:val="nil"/>
              <w:right w:val="nil"/>
            </w:tcBorders>
            <w:shd w:val="clear" w:color="auto" w:fill="FFC7CE"/>
            <w:vAlign w:val="bottom"/>
          </w:tcPr>
          <w:p w14:paraId="00000059"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5A"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5B"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5D2E6AF5" w14:textId="77777777">
        <w:trPr>
          <w:trHeight w:val="295"/>
        </w:trPr>
        <w:tc>
          <w:tcPr>
            <w:tcW w:w="3345" w:type="dxa"/>
            <w:tcBorders>
              <w:top w:val="nil"/>
              <w:left w:val="nil"/>
              <w:bottom w:val="nil"/>
              <w:right w:val="nil"/>
            </w:tcBorders>
            <w:shd w:val="clear" w:color="auto" w:fill="8EA9DB"/>
            <w:vAlign w:val="bottom"/>
          </w:tcPr>
          <w:p w14:paraId="0000005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 Virgin </w:t>
            </w:r>
            <w:proofErr w:type="spellStart"/>
            <w:r>
              <w:rPr>
                <w:rFonts w:ascii="Times New Roman" w:eastAsia="Times New Roman" w:hAnsi="Times New Roman" w:cs="Times New Roman"/>
                <w:color w:val="000000"/>
                <w:sz w:val="24"/>
                <w:szCs w:val="24"/>
              </w:rPr>
              <w:t>Isl</w:t>
            </w:r>
            <w:proofErr w:type="spellEnd"/>
            <w:r>
              <w:rPr>
                <w:rFonts w:ascii="Times New Roman" w:eastAsia="Times New Roman" w:hAnsi="Times New Roman" w:cs="Times New Roman"/>
                <w:color w:val="000000"/>
                <w:sz w:val="24"/>
                <w:szCs w:val="24"/>
              </w:rPr>
              <w:t xml:space="preserve"> - St John</w:t>
            </w:r>
          </w:p>
        </w:tc>
        <w:tc>
          <w:tcPr>
            <w:tcW w:w="1545" w:type="dxa"/>
            <w:tcBorders>
              <w:top w:val="nil"/>
              <w:left w:val="nil"/>
              <w:bottom w:val="nil"/>
              <w:right w:val="nil"/>
            </w:tcBorders>
            <w:shd w:val="clear" w:color="auto" w:fill="FFC7CE"/>
            <w:vAlign w:val="bottom"/>
          </w:tcPr>
          <w:p w14:paraId="0000005D"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5E"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5F"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58CA14CA" w14:textId="77777777">
        <w:trPr>
          <w:trHeight w:val="295"/>
        </w:trPr>
        <w:tc>
          <w:tcPr>
            <w:tcW w:w="3345" w:type="dxa"/>
            <w:tcBorders>
              <w:top w:val="nil"/>
              <w:left w:val="nil"/>
              <w:bottom w:val="nil"/>
              <w:right w:val="nil"/>
            </w:tcBorders>
            <w:shd w:val="clear" w:color="auto" w:fill="8EA9DB"/>
            <w:vAlign w:val="bottom"/>
          </w:tcPr>
          <w:p w14:paraId="0000006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Anguilla</w:t>
            </w:r>
          </w:p>
        </w:tc>
        <w:tc>
          <w:tcPr>
            <w:tcW w:w="1545" w:type="dxa"/>
            <w:tcBorders>
              <w:top w:val="nil"/>
              <w:left w:val="nil"/>
              <w:bottom w:val="nil"/>
              <w:right w:val="nil"/>
            </w:tcBorders>
            <w:shd w:val="clear" w:color="auto" w:fill="FFC7CE"/>
            <w:vAlign w:val="bottom"/>
          </w:tcPr>
          <w:p w14:paraId="00000061"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62"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63"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5B8C76C7" w14:textId="77777777">
        <w:trPr>
          <w:trHeight w:val="295"/>
        </w:trPr>
        <w:tc>
          <w:tcPr>
            <w:tcW w:w="3345" w:type="dxa"/>
            <w:tcBorders>
              <w:top w:val="nil"/>
              <w:left w:val="nil"/>
              <w:bottom w:val="nil"/>
              <w:right w:val="nil"/>
            </w:tcBorders>
            <w:shd w:val="clear" w:color="auto" w:fill="8EA9DB"/>
            <w:vAlign w:val="bottom"/>
          </w:tcPr>
          <w:p w14:paraId="0000006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 Kitts and Nevis</w:t>
            </w:r>
          </w:p>
        </w:tc>
        <w:tc>
          <w:tcPr>
            <w:tcW w:w="1545" w:type="dxa"/>
            <w:tcBorders>
              <w:top w:val="nil"/>
              <w:left w:val="nil"/>
              <w:bottom w:val="nil"/>
              <w:right w:val="nil"/>
            </w:tcBorders>
            <w:shd w:val="clear" w:color="auto" w:fill="FFC7CE"/>
            <w:vAlign w:val="bottom"/>
          </w:tcPr>
          <w:p w14:paraId="00000065"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C6EFCE"/>
            <w:vAlign w:val="bottom"/>
          </w:tcPr>
          <w:p w14:paraId="00000066"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FFC7CE"/>
            <w:vAlign w:val="bottom"/>
          </w:tcPr>
          <w:p w14:paraId="00000067"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36B591A0" w14:textId="77777777">
        <w:trPr>
          <w:trHeight w:val="295"/>
        </w:trPr>
        <w:tc>
          <w:tcPr>
            <w:tcW w:w="3345" w:type="dxa"/>
            <w:tcBorders>
              <w:top w:val="nil"/>
              <w:left w:val="nil"/>
              <w:bottom w:val="nil"/>
              <w:right w:val="nil"/>
            </w:tcBorders>
            <w:shd w:val="clear" w:color="auto" w:fill="8EA9DB"/>
            <w:vAlign w:val="bottom"/>
          </w:tcPr>
          <w:p w14:paraId="0000006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Antigua and Barbuda</w:t>
            </w:r>
          </w:p>
        </w:tc>
        <w:tc>
          <w:tcPr>
            <w:tcW w:w="1545" w:type="dxa"/>
            <w:tcBorders>
              <w:top w:val="nil"/>
              <w:left w:val="nil"/>
              <w:bottom w:val="nil"/>
              <w:right w:val="nil"/>
            </w:tcBorders>
            <w:shd w:val="clear" w:color="auto" w:fill="FFC7CE"/>
            <w:vAlign w:val="bottom"/>
          </w:tcPr>
          <w:p w14:paraId="00000069"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6A"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6B"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383843BF" w14:textId="77777777" w:rsidTr="00841E46">
        <w:tblPrEx>
          <w:tblW w:w="7515" w:type="dxa"/>
          <w:tblLayout w:type="fixed"/>
          <w:tblLook w:val="0400" w:firstRow="0" w:lastRow="0" w:firstColumn="0" w:lastColumn="0" w:noHBand="0" w:noVBand="1"/>
          <w:tblPrExChange w:id="143" w:author="Robert Brecha" w:date="2020-08-21T13:25:00Z">
            <w:tblPrEx>
              <w:tblW w:w="7515" w:type="dxa"/>
              <w:tblLayout w:type="fixed"/>
              <w:tblLook w:val="0400" w:firstRow="0" w:lastRow="0" w:firstColumn="0" w:lastColumn="0" w:noHBand="0" w:noVBand="1"/>
            </w:tblPrEx>
          </w:tblPrExChange>
        </w:tblPrEx>
        <w:trPr>
          <w:trHeight w:val="295"/>
          <w:trPrChange w:id="144" w:author="Robert Brecha" w:date="2020-08-21T13:25:00Z">
            <w:trPr>
              <w:trHeight w:val="295"/>
            </w:trPr>
          </w:trPrChange>
        </w:trPr>
        <w:tc>
          <w:tcPr>
            <w:tcW w:w="3345" w:type="dxa"/>
            <w:tcBorders>
              <w:top w:val="nil"/>
              <w:left w:val="nil"/>
              <w:bottom w:val="nil"/>
              <w:right w:val="nil"/>
            </w:tcBorders>
            <w:shd w:val="clear" w:color="auto" w:fill="8EA9DB"/>
            <w:vAlign w:val="bottom"/>
            <w:tcPrChange w:id="145" w:author="Robert Brecha" w:date="2020-08-21T13:25:00Z">
              <w:tcPr>
                <w:tcW w:w="0" w:type="auto"/>
              </w:tcPr>
            </w:tcPrChange>
          </w:tcPr>
          <w:p w14:paraId="0000006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Montserrat</w:t>
            </w:r>
          </w:p>
        </w:tc>
        <w:tc>
          <w:tcPr>
            <w:tcW w:w="1545" w:type="dxa"/>
            <w:tcBorders>
              <w:top w:val="nil"/>
              <w:left w:val="nil"/>
              <w:bottom w:val="nil"/>
              <w:right w:val="nil"/>
            </w:tcBorders>
            <w:shd w:val="clear" w:color="auto" w:fill="FFC7CE"/>
            <w:vAlign w:val="bottom"/>
            <w:tcPrChange w:id="146" w:author="Robert Brecha" w:date="2020-08-21T13:25:00Z">
              <w:tcPr>
                <w:tcW w:w="0" w:type="auto"/>
              </w:tcPr>
            </w:tcPrChange>
          </w:tcPr>
          <w:p w14:paraId="0000006D"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C6EFCE"/>
            <w:vAlign w:val="bottom"/>
            <w:tcPrChange w:id="147" w:author="Robert Brecha" w:date="2020-08-21T13:25:00Z">
              <w:tcPr>
                <w:tcW w:w="0" w:type="auto"/>
              </w:tcPr>
            </w:tcPrChange>
          </w:tcPr>
          <w:p w14:paraId="0000006E"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sdt>
          <w:sdtPr>
            <w:tag w:val="goog_rdk_162"/>
            <w:id w:val="543485364"/>
          </w:sdtPr>
          <w:sdtContent>
            <w:tc>
              <w:tcPr>
                <w:tcW w:w="1020" w:type="dxa"/>
                <w:tcBorders>
                  <w:top w:val="nil"/>
                  <w:left w:val="nil"/>
                  <w:bottom w:val="nil"/>
                  <w:right w:val="nil"/>
                </w:tcBorders>
                <w:shd w:val="clear" w:color="auto" w:fill="FFC7CE"/>
                <w:vAlign w:val="bottom"/>
                <w:tcPrChange w:id="148" w:author="Robert Brecha" w:date="2020-08-21T13:25:00Z">
                  <w:tcPr>
                    <w:tcW w:w="0" w:type="auto"/>
                    <w:tcBorders>
                      <w:top w:val="nil"/>
                      <w:left w:val="nil"/>
                      <w:bottom w:val="nil"/>
                      <w:right w:val="nil"/>
                    </w:tcBorders>
                    <w:shd w:val="clear" w:color="auto" w:fill="C6EFCE"/>
                    <w:vAlign w:val="bottom"/>
                  </w:tcPr>
                </w:tcPrChange>
              </w:tcPr>
              <w:p w14:paraId="0000006F" w14:textId="77777777" w:rsidR="00841E46" w:rsidRDefault="00371ED8">
                <w:pPr>
                  <w:spacing w:after="0" w:line="240" w:lineRule="auto"/>
                  <w:rPr>
                    <w:rFonts w:ascii="Times New Roman" w:eastAsia="Times New Roman" w:hAnsi="Times New Roman" w:cs="Times New Roman"/>
                    <w:color w:val="006100"/>
                    <w:sz w:val="24"/>
                    <w:szCs w:val="24"/>
                  </w:rPr>
                </w:pPr>
                <w:sdt>
                  <w:sdtPr>
                    <w:tag w:val="goog_rdk_164"/>
                    <w:id w:val="-582992784"/>
                  </w:sdtPr>
                  <w:sdtContent>
                    <w:ins w:id="149" w:author="Robert Brecha" w:date="2020-08-21T13:24:00Z">
                      <w:r w:rsidR="0087110D">
                        <w:rPr>
                          <w:rFonts w:ascii="Times New Roman" w:eastAsia="Times New Roman" w:hAnsi="Times New Roman" w:cs="Times New Roman"/>
                          <w:color w:val="006100"/>
                          <w:sz w:val="24"/>
                          <w:szCs w:val="24"/>
                        </w:rPr>
                        <w:t>n</w:t>
                      </w:r>
                    </w:ins>
                  </w:sdtContent>
                </w:sdt>
                <w:sdt>
                  <w:sdtPr>
                    <w:tag w:val="goog_rdk_165"/>
                    <w:id w:val="-286203288"/>
                  </w:sdtPr>
                  <w:sdtContent>
                    <w:del w:id="150" w:author="Robert Brecha" w:date="2020-08-21T13:24:00Z">
                      <w:r w:rsidR="0087110D">
                        <w:rPr>
                          <w:rFonts w:ascii="Times New Roman" w:eastAsia="Times New Roman" w:hAnsi="Times New Roman" w:cs="Times New Roman"/>
                          <w:color w:val="006100"/>
                          <w:sz w:val="24"/>
                          <w:szCs w:val="24"/>
                        </w:rPr>
                        <w:delText>y</w:delText>
                      </w:r>
                    </w:del>
                  </w:sdtContent>
                </w:sdt>
              </w:p>
            </w:tc>
          </w:sdtContent>
        </w:sdt>
      </w:tr>
      <w:tr w:rsidR="00841E46" w14:paraId="618BC489" w14:textId="77777777">
        <w:trPr>
          <w:trHeight w:val="295"/>
        </w:trPr>
        <w:tc>
          <w:tcPr>
            <w:tcW w:w="3345" w:type="dxa"/>
            <w:tcBorders>
              <w:top w:val="nil"/>
              <w:left w:val="nil"/>
              <w:bottom w:val="nil"/>
              <w:right w:val="nil"/>
            </w:tcBorders>
            <w:shd w:val="clear" w:color="auto" w:fill="8EA9DB"/>
            <w:vAlign w:val="bottom"/>
          </w:tcPr>
          <w:p w14:paraId="0000007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Guadeloupe</w:t>
            </w:r>
          </w:p>
        </w:tc>
        <w:tc>
          <w:tcPr>
            <w:tcW w:w="1545" w:type="dxa"/>
            <w:tcBorders>
              <w:top w:val="nil"/>
              <w:left w:val="nil"/>
              <w:bottom w:val="nil"/>
              <w:right w:val="nil"/>
            </w:tcBorders>
            <w:shd w:val="clear" w:color="auto" w:fill="C6EFCE"/>
            <w:vAlign w:val="bottom"/>
          </w:tcPr>
          <w:p w14:paraId="00000071"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C6EFCE"/>
            <w:vAlign w:val="bottom"/>
          </w:tcPr>
          <w:p w14:paraId="00000072"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73"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49FFA6EB" w14:textId="77777777">
        <w:trPr>
          <w:trHeight w:val="295"/>
        </w:trPr>
        <w:tc>
          <w:tcPr>
            <w:tcW w:w="3345" w:type="dxa"/>
            <w:tcBorders>
              <w:top w:val="nil"/>
              <w:left w:val="nil"/>
              <w:bottom w:val="nil"/>
              <w:right w:val="nil"/>
            </w:tcBorders>
            <w:shd w:val="clear" w:color="auto" w:fill="8EA9DB"/>
            <w:vAlign w:val="bottom"/>
          </w:tcPr>
          <w:p w14:paraId="0000007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Dominica </w:t>
            </w:r>
          </w:p>
        </w:tc>
        <w:tc>
          <w:tcPr>
            <w:tcW w:w="1545" w:type="dxa"/>
            <w:tcBorders>
              <w:top w:val="nil"/>
              <w:left w:val="nil"/>
              <w:bottom w:val="nil"/>
              <w:right w:val="nil"/>
            </w:tcBorders>
            <w:shd w:val="clear" w:color="auto" w:fill="C6EFCE"/>
            <w:vAlign w:val="bottom"/>
          </w:tcPr>
          <w:p w14:paraId="00000075"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C6EFCE"/>
            <w:vAlign w:val="bottom"/>
          </w:tcPr>
          <w:p w14:paraId="00000076"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77"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6FB35578" w14:textId="77777777">
        <w:trPr>
          <w:trHeight w:val="295"/>
        </w:trPr>
        <w:tc>
          <w:tcPr>
            <w:tcW w:w="3345" w:type="dxa"/>
            <w:tcBorders>
              <w:top w:val="nil"/>
              <w:left w:val="nil"/>
              <w:bottom w:val="nil"/>
              <w:right w:val="nil"/>
            </w:tcBorders>
            <w:shd w:val="clear" w:color="auto" w:fill="8EA9DB"/>
            <w:vAlign w:val="bottom"/>
          </w:tcPr>
          <w:p w14:paraId="0000007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Martinique</w:t>
            </w:r>
          </w:p>
        </w:tc>
        <w:tc>
          <w:tcPr>
            <w:tcW w:w="1545" w:type="dxa"/>
            <w:tcBorders>
              <w:top w:val="nil"/>
              <w:left w:val="nil"/>
              <w:bottom w:val="nil"/>
              <w:right w:val="nil"/>
            </w:tcBorders>
            <w:shd w:val="clear" w:color="auto" w:fill="FFC7CE"/>
            <w:vAlign w:val="bottom"/>
          </w:tcPr>
          <w:p w14:paraId="00000079"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C6EFCE"/>
            <w:vAlign w:val="bottom"/>
          </w:tcPr>
          <w:p w14:paraId="0000007A"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7B"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4DE2BD1A" w14:textId="77777777">
        <w:trPr>
          <w:trHeight w:val="295"/>
        </w:trPr>
        <w:tc>
          <w:tcPr>
            <w:tcW w:w="3345" w:type="dxa"/>
            <w:tcBorders>
              <w:top w:val="nil"/>
              <w:left w:val="nil"/>
              <w:bottom w:val="nil"/>
              <w:right w:val="nil"/>
            </w:tcBorders>
            <w:shd w:val="clear" w:color="auto" w:fill="8EA9DB"/>
            <w:vAlign w:val="bottom"/>
          </w:tcPr>
          <w:p w14:paraId="0000007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 Lucia</w:t>
            </w:r>
          </w:p>
        </w:tc>
        <w:tc>
          <w:tcPr>
            <w:tcW w:w="1545" w:type="dxa"/>
            <w:tcBorders>
              <w:top w:val="nil"/>
              <w:left w:val="nil"/>
              <w:bottom w:val="nil"/>
              <w:right w:val="nil"/>
            </w:tcBorders>
            <w:shd w:val="clear" w:color="auto" w:fill="FFC7CE"/>
            <w:vAlign w:val="bottom"/>
          </w:tcPr>
          <w:p w14:paraId="0000007D"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C6EFCE"/>
            <w:vAlign w:val="bottom"/>
          </w:tcPr>
          <w:p w14:paraId="0000007E"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7F"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0E7D667D" w14:textId="77777777">
        <w:trPr>
          <w:trHeight w:val="295"/>
        </w:trPr>
        <w:tc>
          <w:tcPr>
            <w:tcW w:w="3345" w:type="dxa"/>
            <w:tcBorders>
              <w:top w:val="nil"/>
              <w:left w:val="nil"/>
              <w:bottom w:val="nil"/>
              <w:right w:val="nil"/>
            </w:tcBorders>
            <w:shd w:val="clear" w:color="auto" w:fill="8EA9DB"/>
            <w:vAlign w:val="bottom"/>
          </w:tcPr>
          <w:p w14:paraId="0000008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 Vincent and the Grenadines</w:t>
            </w:r>
          </w:p>
        </w:tc>
        <w:tc>
          <w:tcPr>
            <w:tcW w:w="1545" w:type="dxa"/>
            <w:tcBorders>
              <w:top w:val="nil"/>
              <w:left w:val="nil"/>
              <w:bottom w:val="nil"/>
              <w:right w:val="nil"/>
            </w:tcBorders>
            <w:shd w:val="clear" w:color="auto" w:fill="C6EFCE"/>
            <w:vAlign w:val="bottom"/>
          </w:tcPr>
          <w:p w14:paraId="00000081"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C6EFCE"/>
            <w:vAlign w:val="bottom"/>
          </w:tcPr>
          <w:p w14:paraId="00000082"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83"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7BD18D4B" w14:textId="77777777">
        <w:trPr>
          <w:trHeight w:val="295"/>
        </w:trPr>
        <w:tc>
          <w:tcPr>
            <w:tcW w:w="3345" w:type="dxa"/>
            <w:tcBorders>
              <w:top w:val="nil"/>
              <w:left w:val="nil"/>
              <w:bottom w:val="nil"/>
              <w:right w:val="nil"/>
            </w:tcBorders>
            <w:shd w:val="clear" w:color="auto" w:fill="8EA9DB"/>
            <w:vAlign w:val="bottom"/>
          </w:tcPr>
          <w:p w14:paraId="0000008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Barbados</w:t>
            </w:r>
          </w:p>
        </w:tc>
        <w:tc>
          <w:tcPr>
            <w:tcW w:w="1545" w:type="dxa"/>
            <w:tcBorders>
              <w:top w:val="nil"/>
              <w:left w:val="nil"/>
              <w:bottom w:val="nil"/>
              <w:right w:val="nil"/>
            </w:tcBorders>
            <w:shd w:val="clear" w:color="auto" w:fill="FFC7CE"/>
            <w:vAlign w:val="bottom"/>
          </w:tcPr>
          <w:p w14:paraId="00000085"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86"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87"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312665D1" w14:textId="77777777">
        <w:trPr>
          <w:trHeight w:val="295"/>
        </w:trPr>
        <w:tc>
          <w:tcPr>
            <w:tcW w:w="3345" w:type="dxa"/>
            <w:tcBorders>
              <w:top w:val="nil"/>
              <w:left w:val="nil"/>
              <w:bottom w:val="nil"/>
              <w:right w:val="nil"/>
            </w:tcBorders>
            <w:shd w:val="clear" w:color="auto" w:fill="8EA9DB"/>
            <w:vAlign w:val="bottom"/>
          </w:tcPr>
          <w:p w14:paraId="0000008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Grenada</w:t>
            </w:r>
          </w:p>
        </w:tc>
        <w:tc>
          <w:tcPr>
            <w:tcW w:w="1545" w:type="dxa"/>
            <w:tcBorders>
              <w:top w:val="nil"/>
              <w:left w:val="nil"/>
              <w:bottom w:val="nil"/>
              <w:right w:val="nil"/>
            </w:tcBorders>
            <w:shd w:val="clear" w:color="auto" w:fill="C6EFCE"/>
            <w:vAlign w:val="bottom"/>
          </w:tcPr>
          <w:p w14:paraId="00000089"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605" w:type="dxa"/>
            <w:tcBorders>
              <w:top w:val="nil"/>
              <w:left w:val="nil"/>
              <w:bottom w:val="nil"/>
              <w:right w:val="nil"/>
            </w:tcBorders>
            <w:shd w:val="clear" w:color="auto" w:fill="C6EFCE"/>
            <w:vAlign w:val="bottom"/>
          </w:tcPr>
          <w:p w14:paraId="0000008A"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c>
          <w:tcPr>
            <w:tcW w:w="1020" w:type="dxa"/>
            <w:tcBorders>
              <w:top w:val="nil"/>
              <w:left w:val="nil"/>
              <w:bottom w:val="nil"/>
              <w:right w:val="nil"/>
            </w:tcBorders>
            <w:shd w:val="clear" w:color="auto" w:fill="C6EFCE"/>
            <w:vAlign w:val="bottom"/>
          </w:tcPr>
          <w:p w14:paraId="0000008B"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291CC83C" w14:textId="77777777">
        <w:trPr>
          <w:trHeight w:val="295"/>
        </w:trPr>
        <w:tc>
          <w:tcPr>
            <w:tcW w:w="3345" w:type="dxa"/>
            <w:tcBorders>
              <w:top w:val="nil"/>
              <w:left w:val="nil"/>
              <w:bottom w:val="nil"/>
              <w:right w:val="nil"/>
            </w:tcBorders>
            <w:shd w:val="clear" w:color="auto" w:fill="8EA9DB"/>
            <w:vAlign w:val="bottom"/>
          </w:tcPr>
          <w:p w14:paraId="0000008C"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Trinidad and Tobago</w:t>
            </w:r>
          </w:p>
        </w:tc>
        <w:tc>
          <w:tcPr>
            <w:tcW w:w="1545" w:type="dxa"/>
            <w:tcBorders>
              <w:top w:val="nil"/>
              <w:left w:val="nil"/>
              <w:bottom w:val="nil"/>
              <w:right w:val="nil"/>
            </w:tcBorders>
            <w:shd w:val="clear" w:color="auto" w:fill="FFC7CE"/>
            <w:vAlign w:val="bottom"/>
          </w:tcPr>
          <w:p w14:paraId="0000008D"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8E"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8F"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r w:rsidR="00841E46" w14:paraId="503A804F" w14:textId="77777777">
        <w:trPr>
          <w:trHeight w:val="295"/>
        </w:trPr>
        <w:tc>
          <w:tcPr>
            <w:tcW w:w="3345" w:type="dxa"/>
            <w:tcBorders>
              <w:top w:val="nil"/>
              <w:left w:val="nil"/>
              <w:bottom w:val="nil"/>
              <w:right w:val="nil"/>
            </w:tcBorders>
            <w:shd w:val="clear" w:color="auto" w:fill="8EA9DB"/>
            <w:vAlign w:val="bottom"/>
          </w:tcPr>
          <w:p w14:paraId="00000090"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Bonaire</w:t>
            </w:r>
          </w:p>
        </w:tc>
        <w:tc>
          <w:tcPr>
            <w:tcW w:w="1545" w:type="dxa"/>
            <w:tcBorders>
              <w:top w:val="nil"/>
              <w:left w:val="nil"/>
              <w:bottom w:val="nil"/>
              <w:right w:val="nil"/>
            </w:tcBorders>
            <w:shd w:val="clear" w:color="auto" w:fill="FFC7CE"/>
            <w:vAlign w:val="bottom"/>
          </w:tcPr>
          <w:p w14:paraId="00000091"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92"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93"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6F5940B8" w14:textId="77777777">
        <w:trPr>
          <w:trHeight w:val="295"/>
        </w:trPr>
        <w:tc>
          <w:tcPr>
            <w:tcW w:w="3345" w:type="dxa"/>
            <w:tcBorders>
              <w:top w:val="nil"/>
              <w:left w:val="nil"/>
              <w:bottom w:val="nil"/>
              <w:right w:val="nil"/>
            </w:tcBorders>
            <w:shd w:val="clear" w:color="auto" w:fill="8EA9DB"/>
            <w:vAlign w:val="bottom"/>
          </w:tcPr>
          <w:p w14:paraId="00000094"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Curaçao</w:t>
            </w:r>
          </w:p>
        </w:tc>
        <w:tc>
          <w:tcPr>
            <w:tcW w:w="1545" w:type="dxa"/>
            <w:tcBorders>
              <w:top w:val="nil"/>
              <w:left w:val="nil"/>
              <w:bottom w:val="nil"/>
              <w:right w:val="nil"/>
            </w:tcBorders>
            <w:shd w:val="clear" w:color="auto" w:fill="FFC7CE"/>
            <w:vAlign w:val="bottom"/>
          </w:tcPr>
          <w:p w14:paraId="00000095"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96"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C6EFCE"/>
            <w:vAlign w:val="bottom"/>
          </w:tcPr>
          <w:p w14:paraId="00000097" w14:textId="77777777" w:rsidR="00841E46" w:rsidRDefault="0087110D">
            <w:pPr>
              <w:spacing w:after="0" w:line="240" w:lineRule="auto"/>
              <w:rPr>
                <w:rFonts w:ascii="Times New Roman" w:eastAsia="Times New Roman" w:hAnsi="Times New Roman" w:cs="Times New Roman"/>
                <w:color w:val="006100"/>
                <w:sz w:val="24"/>
                <w:szCs w:val="24"/>
              </w:rPr>
            </w:pPr>
            <w:r>
              <w:rPr>
                <w:rFonts w:ascii="Times New Roman" w:eastAsia="Times New Roman" w:hAnsi="Times New Roman" w:cs="Times New Roman"/>
                <w:color w:val="006100"/>
                <w:sz w:val="24"/>
                <w:szCs w:val="24"/>
              </w:rPr>
              <w:t>y</w:t>
            </w:r>
          </w:p>
        </w:tc>
      </w:tr>
      <w:tr w:rsidR="00841E46" w14:paraId="4E14D3DF" w14:textId="77777777">
        <w:trPr>
          <w:trHeight w:val="295"/>
        </w:trPr>
        <w:tc>
          <w:tcPr>
            <w:tcW w:w="3345" w:type="dxa"/>
            <w:tcBorders>
              <w:top w:val="nil"/>
              <w:left w:val="nil"/>
              <w:bottom w:val="nil"/>
              <w:right w:val="nil"/>
            </w:tcBorders>
            <w:shd w:val="clear" w:color="auto" w:fill="8EA9DB"/>
            <w:vAlign w:val="bottom"/>
          </w:tcPr>
          <w:p w14:paraId="00000098"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Aruba</w:t>
            </w:r>
          </w:p>
        </w:tc>
        <w:tc>
          <w:tcPr>
            <w:tcW w:w="1545" w:type="dxa"/>
            <w:tcBorders>
              <w:top w:val="nil"/>
              <w:left w:val="nil"/>
              <w:bottom w:val="nil"/>
              <w:right w:val="nil"/>
            </w:tcBorders>
            <w:shd w:val="clear" w:color="auto" w:fill="FFC7CE"/>
            <w:vAlign w:val="bottom"/>
          </w:tcPr>
          <w:p w14:paraId="00000099"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605" w:type="dxa"/>
            <w:tcBorders>
              <w:top w:val="nil"/>
              <w:left w:val="nil"/>
              <w:bottom w:val="nil"/>
              <w:right w:val="nil"/>
            </w:tcBorders>
            <w:shd w:val="clear" w:color="auto" w:fill="FFC7CE"/>
            <w:vAlign w:val="bottom"/>
          </w:tcPr>
          <w:p w14:paraId="0000009A"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c>
          <w:tcPr>
            <w:tcW w:w="1020" w:type="dxa"/>
            <w:tcBorders>
              <w:top w:val="nil"/>
              <w:left w:val="nil"/>
              <w:bottom w:val="nil"/>
              <w:right w:val="nil"/>
            </w:tcBorders>
            <w:shd w:val="clear" w:color="auto" w:fill="FFC7CE"/>
            <w:vAlign w:val="bottom"/>
          </w:tcPr>
          <w:p w14:paraId="0000009B" w14:textId="77777777" w:rsidR="00841E46" w:rsidRDefault="0087110D">
            <w:pPr>
              <w:spacing w:after="0" w:line="240" w:lineRule="auto"/>
              <w:rPr>
                <w:rFonts w:ascii="Times New Roman" w:eastAsia="Times New Roman" w:hAnsi="Times New Roman" w:cs="Times New Roman"/>
                <w:color w:val="9C0006"/>
                <w:sz w:val="24"/>
                <w:szCs w:val="24"/>
              </w:rPr>
            </w:pPr>
            <w:r>
              <w:rPr>
                <w:rFonts w:ascii="Times New Roman" w:eastAsia="Times New Roman" w:hAnsi="Times New Roman" w:cs="Times New Roman"/>
                <w:color w:val="9C0006"/>
                <w:sz w:val="24"/>
                <w:szCs w:val="24"/>
              </w:rPr>
              <w:t>n</w:t>
            </w:r>
          </w:p>
        </w:tc>
      </w:tr>
    </w:tbl>
    <w:p w14:paraId="0000009C"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09F" w14:textId="724286DD" w:rsidR="00841E46" w:rsidRPr="00C84F0F" w:rsidRDefault="00C84F0F" w:rsidP="00C84F0F">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OTEC, SWAC and desalination</w:t>
      </w:r>
    </w:p>
    <w:p w14:paraId="000000A4" w14:textId="3064F03F" w:rsidR="00841E46" w:rsidRDefault="00841E46" w:rsidP="00C84F0F">
      <w:pPr>
        <w:pBdr>
          <w:top w:val="nil"/>
          <w:left w:val="nil"/>
          <w:bottom w:val="nil"/>
          <w:right w:val="nil"/>
          <w:between w:val="nil"/>
        </w:pBdr>
        <w:spacing w:after="0" w:line="360" w:lineRule="auto"/>
        <w:ind w:left="360"/>
        <w:jc w:val="both"/>
        <w:rPr>
          <w:b/>
          <w:color w:val="000000"/>
          <w:sz w:val="24"/>
          <w:szCs w:val="24"/>
        </w:rPr>
      </w:pPr>
    </w:p>
    <w:p w14:paraId="000000A5" w14:textId="77777777" w:rsidR="00841E46" w:rsidRDefault="00841E46">
      <w:pPr>
        <w:spacing w:after="0" w:line="360" w:lineRule="auto"/>
        <w:ind w:firstLine="720"/>
        <w:jc w:val="both"/>
        <w:rPr>
          <w:rFonts w:ascii="Times New Roman" w:eastAsia="Times New Roman" w:hAnsi="Times New Roman" w:cs="Times New Roman"/>
          <w:sz w:val="24"/>
          <w:szCs w:val="24"/>
        </w:rPr>
      </w:pPr>
    </w:p>
    <w:p w14:paraId="000000A6" w14:textId="66E92B7F"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OTEC has been around for over a century, with prototype plants built during the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using both open-cycle (OC-OTEC) and closed-cycle (CC-OTEC) technologies.  A thorough review of OTEC is that of Vega, together with his more recent update </w:t>
      </w:r>
      <w:ins w:id="151" w:author="Robert Brecha" w:date="2020-08-28T11:22:00Z">
        <w:r w:rsidR="00C84F0F">
          <w:rPr>
            <w:rFonts w:ascii="Times New Roman" w:eastAsia="Times New Roman" w:hAnsi="Times New Roman" w:cs="Times New Roman"/>
            <w:sz w:val="24"/>
            <w:szCs w:val="24"/>
          </w:rPr>
          <w:fldChar w:fldCharType="begin" w:fldLock="1"/>
        </w:r>
      </w:ins>
      <w:r w:rsidR="00C84F0F">
        <w:rPr>
          <w:rFonts w:ascii="Times New Roman" w:eastAsia="Times New Roman" w:hAnsi="Times New Roman" w:cs="Times New Roman"/>
          <w:sz w:val="24"/>
          <w:szCs w:val="24"/>
        </w:rPr>
        <w:instrText>ADDIN CSL_CITATION {"citationItems":[{"id":"ITEM-1","itemData":{"ISBN":"0872628949","abstract":"A straightforward analytical model is proposed to compare the cost of electricity produced either with OTEC or with petroleum or coal-fired plants. In the case of OTEC, when appropriate, the cost of electricity is estimated with credit for the desalinated water produced. The production cost of OTEC products are levelized over the life of the plant (nominal value: 30 years). Two generalized markets are considered: industrialized nations and smaller, less-developed island nations with modest needs. The model is used to establish scenarios under which OTEC could be competitive. The scenarios are defined by two parameters: fuel cost, and the cost of fresh water production. In the absence of natural sources of fresh water, it is postulated that the cost of producing desalinated water from seawater via reverse osmosis (RO) be considered as the conventional technique. This approach yields a direct relationship between desalinated water production and fuel cost; and therefore, a scenario defined with one parameter. It is determined that OTEC should only be considered as a system to produce electricity and desalinated water, because OTEC-based, mariculture operations and airconditioning systems can only make use of a small amount of the seawater available; and therefore, could only impact small plants. The use of energy carriers (e.g.: Hydrogen, Ammonia) to transport OTEC energy generated in floating plants, drifting in tropical waters away from land, is determined to be technically feasible but requires increases in the cost of fossil fuels of at least an order of magnitude to be cost effective. It is postulated that OTEC plants will be limited, by the relatively large diameter required for cold water pipes, to sizes of no more than 100 MWe-net (10 m diameter) in the case of floating plants and somewhat less (the value is a function of bathymetry or pipe length) for land-based plants. Furthermore, in the case of open cycle the plants will be limited by the low pressure turbine to 2.5 MWe-net modules or, for example, 10 MWe-net plants (arbitrarily, setting at four the number of modules per plant). Although the future rests in relatively large closed cycle OTEC floating plants, given the low level funding available for development of alternative energy, the first commercial plants will have to be 1 to 10 MWe land-based plants designed for the less-developed islands and funded by international aid agencies. The analysis shows that these, first generation, plants w…","author":[{"dropping-particle":"","family":"Vega","given":"Luis A.","non-dropping-particle":"","parse-names":false,"suffix":""}],"container-title":"Ocean Energy Recovery - The State of the Art","id":"ITEM-1","issued":{"date-parts":[["1992"]]},"page":"152-181","title":"Economics of ocean thermal energy conversion (OTEC)","type":"article-journal"},"uris":["http://www.mendeley.com/documents/?uuid=c19e4b46-a919-4b8d-b143-6ba7b01398ab"]},{"id":"ITEM-2","itemData":{"DOI":"10.4043/21016-ms","ISBN":"9781617384264","ISSN":"01603663","abstract":"Worldwide information indicates that although there are sufficient petroleum resources to meet demand for about 50 years, production is peaking and we will face a steadily diminishing petroleum supply. This situation justifies re-evaluating OTEC for the production of electricity, desalinated water and energy intensive products. It is postulated that the US should begin to implement the first generation of OTEC plantships providing electricity, via submarine power cables, to shore stations, followed, in about 20 years, with OTEC factories deployed along equatorial waters producing, for example, ammonia and hydrogen as the fuels that would support the post-petroleum era. Historical estimates of investment and operational costs associated with preliminary designs of OTEC plants are summarized along with current information. These are used to estimate the cost of electricity production and assess site specific cost effectiveness. It is determined that, for example, 50 to 100 MW OTEC plants could produce cost effective electricity in Hawai'i. In the absence of operational records, however, financing for such plants remains a daunting challenge. A precommercial plant, representing a scaled version of the 50 to 100 MW plants, must be deployed and operated to obtain the necessary records. This pre-commercial plant would not produce cost competitive electricity and, therefore, should be government funded. Copyright 2010, Offshore Technology Conference.","author":[{"dropping-particle":"","family":"Vega","given":"Luis A.","non-dropping-particle":"","parse-names":false,"suffix":""}],"container-title":"Proceedings of the Annual Offshore Technology Conference","id":"ITEM-2","issued":{"date-parts":[["2010"]]},"page":"3239-3256","title":"Economies of ocean thermal energy conversion (OTEC): An update","type":"article-journal","volume":"4"},"uris":["http://www.mendeley.com/documents/?uuid=5dd74411-8c76-490b-a167-1c8566b309c4"]}],"mendeley":{"formattedCitation":"(Vega, 1992, 2010)","plainTextFormattedCitation":"(Vega, 1992, 2010)","previouslyFormattedCitation":"(Vega, 1992, 2010)"},"properties":{"noteIndex":0},"schema":"https://github.com/citation-style-language/schema/raw/master/csl-citation.json"}</w:instrText>
      </w:r>
      <w:r w:rsidR="00C84F0F">
        <w:rPr>
          <w:rFonts w:ascii="Times New Roman" w:eastAsia="Times New Roman" w:hAnsi="Times New Roman" w:cs="Times New Roman"/>
          <w:sz w:val="24"/>
          <w:szCs w:val="24"/>
        </w:rPr>
        <w:fldChar w:fldCharType="separate"/>
      </w:r>
      <w:r w:rsidR="00C84F0F" w:rsidRPr="00C84F0F">
        <w:rPr>
          <w:rFonts w:ascii="Times New Roman" w:eastAsia="Times New Roman" w:hAnsi="Times New Roman" w:cs="Times New Roman"/>
          <w:noProof/>
          <w:sz w:val="24"/>
          <w:szCs w:val="24"/>
        </w:rPr>
        <w:t>(Vega, 1992, 2010)</w:t>
      </w:r>
      <w:ins w:id="152" w:author="Robert Brecha" w:date="2020-08-28T11:22:00Z">
        <w:r w:rsidR="00C84F0F">
          <w:rPr>
            <w:rFonts w:ascii="Times New Roman" w:eastAsia="Times New Roman" w:hAnsi="Times New Roman" w:cs="Times New Roman"/>
            <w:sz w:val="24"/>
            <w:szCs w:val="24"/>
          </w:rPr>
          <w:fldChar w:fldCharType="end"/>
        </w:r>
      </w:ins>
      <w:del w:id="153" w:author="Robert Brecha" w:date="2020-08-28T11:22:00Z">
        <w:r w:rsidDel="00C84F0F">
          <w:rPr>
            <w:rFonts w:ascii="Times New Roman" w:eastAsia="Times New Roman" w:hAnsi="Times New Roman" w:cs="Times New Roman"/>
            <w:sz w:val="24"/>
            <w:szCs w:val="24"/>
          </w:rPr>
          <w:delText>(Vega, 1992, 2010)</w:delText>
        </w:r>
      </w:del>
      <w:r>
        <w:rPr>
          <w:rFonts w:ascii="Times New Roman" w:eastAsia="Times New Roman" w:hAnsi="Times New Roman" w:cs="Times New Roman"/>
          <w:sz w:val="24"/>
          <w:szCs w:val="24"/>
        </w:rPr>
        <w:t>.  However, more recently there have been a number of studies looking at different thermodynamic cycles and other detailed parameterizations of OTEC technologies</w:t>
      </w:r>
      <w:sdt>
        <w:sdtPr>
          <w:tag w:val="goog_rdk_192"/>
          <w:id w:val="-250118899"/>
        </w:sdtPr>
        <w:sdtContent>
          <w:commentRangeStart w:id="154"/>
        </w:sdtContent>
      </w:sdt>
      <w:r>
        <w:rPr>
          <w:rFonts w:ascii="Times New Roman" w:eastAsia="Times New Roman" w:hAnsi="Times New Roman" w:cs="Times New Roman"/>
          <w:sz w:val="24"/>
          <w:szCs w:val="24"/>
        </w:rPr>
        <w:t xml:space="preserve">. </w:t>
      </w:r>
      <w:commentRangeEnd w:id="154"/>
      <w:r>
        <w:commentReference w:id="154"/>
      </w:r>
      <w:r>
        <w:rPr>
          <w:rFonts w:ascii="Times New Roman" w:eastAsia="Times New Roman" w:hAnsi="Times New Roman" w:cs="Times New Roman"/>
          <w:sz w:val="24"/>
          <w:szCs w:val="24"/>
        </w:rPr>
        <w:t xml:space="preserve"> </w:t>
      </w:r>
      <w:ins w:id="155" w:author="Robert Brecha" w:date="2020-08-28T11:26:00Z">
        <w:r w:rsidR="00C84F0F">
          <w:rPr>
            <w:rFonts w:ascii="Times New Roman" w:eastAsia="Times New Roman" w:hAnsi="Times New Roman" w:cs="Times New Roman"/>
            <w:sz w:val="24"/>
            <w:szCs w:val="24"/>
          </w:rPr>
          <w:fldChar w:fldCharType="begin" w:fldLock="1"/>
        </w:r>
      </w:ins>
      <w:r w:rsidR="00F41369">
        <w:rPr>
          <w:rFonts w:ascii="Times New Roman" w:eastAsia="Times New Roman" w:hAnsi="Times New Roman" w:cs="Times New Roman"/>
          <w:sz w:val="24"/>
          <w:szCs w:val="24"/>
        </w:rPr>
        <w:instrText>ADDIN CSL_CITATION {"citationItems":[{"id":"ITEM-1","itemData":{"DOI":"10.1115/1.4027575","ISSN":"15288986","abstract":"A model for calculation and optimization of seawater desalination process is presented. In this process, temperature difference between the upper and the lower strata of the ocean is utilized in producing fresh water, by evaporating the warm surface seawater at a reduced pressure and then condensing the generated steam by using the colder seawater drawn from the depth of the ocean to produce distilled water. In order to make the optimization process realistic, the developed model takes into consideration the characteristics of the proposed location such as temperature and density variation with depth, seabed topography, and subsequently the actual lengths of the cold and the warm seawater intake pipes. This article gives details of the process and investigates on the influence of various parameters on its economics. As electricity is the sole source of energy used, the objective function was taken as the specific energy, i.e., the amount of electrical energy required for producing a unit mass of distilled water. Results indicate that distilled water can be produced at a value as low as 5.5 kWh per ton, which makes the process competitive with most of the existing desalination technologies. Copyright © 2014 by ASME.","author":[{"dropping-particle":"","family":"Mutair","given":"Sami","non-dropping-particle":"","parse-names":false,"suffix":""},{"dropping-particle":"","family":"Ikegami","given":"Yasuyuki","non-dropping-particle":"","parse-names":false,"suffix":""}],"container-title":"Journal of Solar Energy Engineering, Transactions of the ASME","id":"ITEM-1","issue":"4","issued":{"date-parts":[["2014"]]},"page":"1-8","title":"Design optimization of shore-based low temperature thermal desalination system utilizing the ocean thermal energy","type":"article-journal","volume":"136"},"uris":["http://www.mendeley.com/documents/?uuid=9d83aa37-d967-4cf5-9305-0c6c2f56f7f9"]},{"id":"ITEM-2","itemData":{"DOI":"10.3390/jmse6010021","ISBN":"8195520219","ISSN":"20771312","abstract":"Ocean Thermal Energy Conversion (OTEC) using non-azeotropic mixtures such as ammonia/water as working fluid and the multistage cycle has been investigated in order to improve the thermal efficiency of the cycle because of small ocean temperature differences. The performance and effectiveness of the multistage cycle are barely understood. In addition, previous evaluation methods of heat exchange process cannot clearly indicate the influence of the thermophysical characteristics of the working fluid on the power output. Consequently, this study investigated the influence of reduction of the irreversible losses in the heat exchange process on the system performance in double-stage Rankine cycle using pure working fluid. Single Rankine, double-stage Rankine and Kalina cycles were analyzed to ascertain the system characteristics. The simple evaluation method of the temperature difference between the working fluid and the seawater is applied to this analysis. From the results of the parametric performance analysis it can be considered that double-stage Rankine cycle using pure working fluid can reduce the irreversible losses in the heat exchange process as with the Kalina cycle using an ammonia/water mixture. Considering the maximum power efficiency obtained in the study, double-stage Rankine and Kalina cycles can improve the power output by reducing the irreversible losses in the cycle.","author":[{"dropping-particle":"","family":"Ikegami","given":"Yasuyuki","non-dropping-particle":"","parse-names":false,"suffix":""},{"dropping-particle":"","family":"Yasunaga","given":"Takeshi","non-dropping-particle":"","parse-names":false,"suffix":""},{"dropping-particle":"","family":"Morisaki","given":"Takafumi","non-dropping-particle":"","parse-names":false,"suffix":""}],"container-title":"Journal of Marine Science and Engineering","id":"ITEM-2","issue":"1","issued":{"date-parts":[["2018"]]},"title":"Ocean Thermal Energy Conversion using double-stage Rankine Cycle","type":"article-journal","volume":"6"},"uris":["http://www.mendeley.com/documents/?uuid=b80d078f-7af9-4e23-b995-6f9ad76f04ae"]},{"id":"ITEM-3","itemData":{"DOI":"10.1016/j.applthermaleng.2018.09.075","ISSN":"13594311","abstract":"Based on multi-objective particle swarm optimization (MOPSO) algorithm, with considering levelized cost of energy (LCOE) and exergy efficiency as two different objective functions, an innovative Organic Rankine Cycle (ORC) model based Ocean Thermal Energy Conversion (OTEC) system is investigated for trade-off Pareto optimization. In the present study, six key parameters including evaporating temperature, condensing temperature, warm seawater temperature at the outlet of evaporator, cool seawater temperature at the outlet of condenser, degree of superheat, and depth of cool seawater have been selected as decision variables. R717, R152a, R134a, R227ea, R600a and R601 are chosen as working fluids. Meanwhile, Linear Programming Technique for Multi-dimensional Analysis of Preference (LINMAP) is introduced in order to make decision for Pareto frontier. The results indicate that LCOE and exergy efficiency are two conflicting objectives, which are impossible to both achieve their optimal values simultaneously. According to the non-dominated sorting of Pareto optimal solution (POS) for the six working fluids, R717 and R601 have the best performance with 0.34 $/kWh of LCOE, 28.17% of exergy efficiency and 0.52 $/kWh of LCOE, 28.47% of exergy efficiency, respectively, followed by R152a, R600a and R134a which have relatively poor performance, but better than R227ea.","author":[{"dropping-particle":"","family":"Wang","given":"Meng","non-dropping-particle":"","parse-names":false,"suffix":""},{"dropping-particle":"","family":"Jing","given":"Rui","non-dropping-particle":"","parse-names":false,"suffix":""},{"dropping-particle":"","family":"Zhang","given":"Haoran","non-dropping-particle":"","parse-names":false,"suffix":""},{"dropping-particle":"","family":"Meng","given":"Chao","non-dropping-particle":"","parse-names":false,"suffix":""},{"dropping-particle":"","family":"Li","given":"Ning","non-dropping-particle":"","parse-names":false,"suffix":""},{"dropping-particle":"","family":"Zhao","given":"Yingru","non-dropping-particle":"","parse-names":false,"suffix":""}],"container-title":"Applied Thermal Engineering","id":"ITEM-3","issue":"August","issued":{"date-parts":[["2018"]]},"page":"743-754","publisher":"Elsevier","title":"An innovative Organic Rankine Cycle (ORC) based Ocean Thermal Energy Conversion (OTEC) system with performance simulation and multi-objective optimization","type":"article-journal","volume":"145"},"uris":["http://www.mendeley.com/documents/?uuid=8abf3784-4385-464b-8741-f88ae7c08a04"]},{"id":"ITEM-4","itemData":{"DOI":"10.1016/j.renene.2018.08.007","ISSN":"18790682","abstract":"This study aims at offering a techno-economic evaluation of closed OTEC cycles for on-shore installations. A flexible Matlab® suite has been developed to identify plant design parameters (temperature difference of cold and warm seawater, pinch-point temperature difference of evaporator and condenser etc.) that guarantee the maximum value of γ (ratio between electricity output and heat exchangers area). The optimization model is able to handle different working fluids through the addition of specific correlations that consider fluid influence on heat transfer coefficients and turbine performance. Each plant component is technically analyzed and, in particular, plate heat exchangers were considered for evaporator and condenser and sized accurately with Aspen EDR®, while expander was analyzed with the in-house code Axtur. For warm seawater temperature of 28 °C and cold seawater temperature of 4 °C (8500 kg/s taken from 1000 m depth), ammonia cycle is the best solution characterized by efficiency equal to 2.2% and net power output equal to 2.35 MWe. The obtained LCOE (269 €/MWhe) confirms how OTEC technology is not ready to compete in energy market. Nevertheless, remote zones (i.e. small islands archipelagos), which are often characterized by high electricity price, represent interesting scenarios where OTEC technology could be a promising alternative to conventional power production technologies.","author":[{"dropping-particle":"","family":"Bernardoni","given":"C.","non-dropping-particle":"","parse-names":false,"suffix":""},{"dropping-particle":"","family":"Binotti","given":"M.","non-dropping-particle":"","parse-names":false,"suffix":""},{"dropping-particle":"","family":"Giostri","given":"A.","non-dropping-particle":"","parse-names":false,"suffix":""}],"container-title":"Renewable Energy","id":"ITEM-4","issued":{"date-parts":[["2019"]]},"page":"1018-1033","publisher":"Elsevier Ltd","title":"Techno-economic analysis of closed OTEC cycles for power generation","type":"article-journal","volume":"132"},"uris":["http://www.mendeley.com/documents/?uuid=d3d1f88f-a1fd-437d-8980-7df2e425b953"]},{"id":"ITEM-5","itemData":{"DOI":"10.1016/j.renene.2015.06.014","ISSN":"0960-1481","author":[{"dropping-particle":"","family":"Kim","given":"Albert S","non-dropping-particle":"","parse-names":false,"suffix":""},{"dropping-particle":"","family":"Kim","given":"Hyeon-ju","non-dropping-particle":"","parse-names":false,"suffix":""},{"dropping-particle":"","family":"Lee","given":"Ho-saeng","non-dropping-particle":"","parse-names":false,"suffix":""},{"dropping-particle":"","family":"Cha","given":"Sangwon","non-dropping-particle":"","parse-names":false,"suffix":""}],"container-title":"Renewable Energy","id":"ITEM-5","issued":{"date-parts":[["2016"]]},"page":"344-358","publisher":"Elsevier Ltd","title":"Dual-use open cycle ocean thermal energy conversion ( OC-OTEC ) using multiple condensers for adjustable power generation and seawater desalination","type":"article-journal","volume":"85"},"uris":["http://www.mendeley.com/documents/?uuid=4bb8859a-2be1-496f-845e-a19af7f26c1a"]},{"id":"ITEM-6","itemData":{"DOI":"10.1002/er.3641","ISSN":"1099114X","abstract":"Ocean thermal energy conversion (OTEC) is an electric power generation method that utilizes temperature difference between the warm surface seawater and cold deep seawater of ocean. As potential sources of clean-energy supply, OTEC power plants' viability has been investigated. However, The OTEC system has problems of low efficiency and high investment cost because the temperature difference between the surface and the deep sea is small and it has a long pipe line and high pumping cost for using cold deep water. Therefore, in this present study, the OTEC system is combined with a solar system. It evaluated the thermodynamic performance of Solar-OTEC Convergence System for the simultaneous production with electric power and desalinated water. The performance analysis of Solar-OTEC Convergence System was carried out as the fluid temperature, saturated temperature difference and pressure of flash evaporator under equivalent conditions. The results showed that the performance of solar-open OTEC system is the highest at the flash evaporator pressure of 10 kPa. At this time, the system efficiency, electric power and desalination production enhancement ratios were approximately 3.9, 13.9 and 5.1 times higher than that of the base open OTEC system respectively. Also, the performance of solar-hybrid OTEC system is the highest at the inflow fluid temperature of evaporator of 80 °C. The system efficiency, electric power and desalination production enhancement ratios were approximately 3.5, 3.5 and 14.5 times higher than that of the base hybrid OTEC system. Copyright © 2016 John Wiley &amp; Sons, Ltd.","author":[{"dropping-particle":"","family":"Park","given":"Sungseek","non-dropping-particle":"","parse-names":false,"suffix":""},{"dropping-particle":"","family":"Chun","given":"Wongee","non-dropping-particle":"","parse-names":false,"suffix":""},{"dropping-particle":"","family":"Kim","given":"Namjin","non-dropping-particle":"","parse-names":false,"suffix":""}],"container-title":"International Journal of Energy Research","id":"ITEM-6","issue":"5","issued":{"date-parts":[["2017"]]},"page":"637-649","title":"Simulated production of electric power and desalination using Solar-OTEC hybrid system","type":"article-journal","volume":"41"},"uris":["http://www.mendeley.com/documents/?uuid=71f07daf-12bb-4b68-8e19-6fc0ac309c34"]}],"mendeley":{"formattedCitation":"(Bernardoni, Binotti, &amp; Giostri, 2019; Ikegami, Yasunaga, &amp; Morisaki, 2018; Kim, Kim, Lee, &amp; Cha, 2016b; Mutair &amp; Ikegami, 2014; Park, Chun, &amp; Kim, 2017; Wang et al., 2018)","plainTextFormattedCitation":"(Bernardoni, Binotti, &amp; Giostri, 2019; Ikegami, Yasunaga, &amp; Morisaki, 2018; Kim, Kim, Lee, &amp; Cha, 2016b; Mutair &amp; Ikegami, 2014; Park, Chun, &amp; Kim, 2017; Wang et al., 2018)","previouslyFormattedCitation":"(Bernardoni, Binotti, &amp; Giostri, 2019; Ikegami, Yasunaga, &amp; Morisaki, 2018; Kim, Kim, Lee, &amp; Cha, 2016b; Mutair &amp; Ikegami, 2014; Park, Chun, &amp; Kim, 2017; Wang et al., 2018)"},"properties":{"noteIndex":0},"schema":"https://github.com/citation-style-language/schema/raw/master/csl-citation.json"}</w:instrText>
      </w:r>
      <w:r w:rsidR="00C84F0F">
        <w:rPr>
          <w:rFonts w:ascii="Times New Roman" w:eastAsia="Times New Roman" w:hAnsi="Times New Roman" w:cs="Times New Roman"/>
          <w:sz w:val="24"/>
          <w:szCs w:val="24"/>
        </w:rPr>
        <w:fldChar w:fldCharType="separate"/>
      </w:r>
      <w:r w:rsidR="000F6C78" w:rsidRPr="000F6C78">
        <w:rPr>
          <w:rFonts w:ascii="Times New Roman" w:eastAsia="Times New Roman" w:hAnsi="Times New Roman" w:cs="Times New Roman"/>
          <w:noProof/>
          <w:sz w:val="24"/>
          <w:szCs w:val="24"/>
        </w:rPr>
        <w:t>(Bernardoni, Binotti, &amp; Giostri, 2019; Ikegami, Yasunaga, &amp; Morisaki, 2018; Kim, Kim, Lee, &amp; Cha, 2016b; Mutair &amp; Ikegami, 2014; Park, Chun, &amp; Kim, 2017; Wang et al., 2018)</w:t>
      </w:r>
      <w:ins w:id="156" w:author="Robert Brecha" w:date="2020-08-28T11:26:00Z">
        <w:r w:rsidR="00C84F0F">
          <w:rPr>
            <w:rFonts w:ascii="Times New Roman" w:eastAsia="Times New Roman" w:hAnsi="Times New Roman" w:cs="Times New Roman"/>
            <w:sz w:val="24"/>
            <w:szCs w:val="24"/>
          </w:rPr>
          <w:fldChar w:fldCharType="end"/>
        </w:r>
      </w:ins>
    </w:p>
    <w:p w14:paraId="000000A7" w14:textId="672D9616"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main strands of literature concerning OTEC and the related technologies.  </w:t>
      </w:r>
      <w:sdt>
        <w:sdtPr>
          <w:tag w:val="goog_rdk_193"/>
          <w:id w:val="1305120507"/>
        </w:sdtPr>
        <w:sdtContent>
          <w:r>
            <w:rPr>
              <w:rFonts w:ascii="Times New Roman" w:eastAsia="Times New Roman" w:hAnsi="Times New Roman" w:cs="Times New Roman"/>
              <w:sz w:val="24"/>
              <w:szCs w:val="24"/>
            </w:rPr>
            <w:t>A</w:t>
          </w:r>
        </w:sdtContent>
      </w:sdt>
      <w:customXmlDelRangeStart w:id="157" w:author="Robert Brecha" w:date="2020-08-28T11:21:00Z"/>
      <w:sdt>
        <w:sdtPr>
          <w:tag w:val="goog_rdk_194"/>
          <w:id w:val="-2037106812"/>
        </w:sdtPr>
        <w:sdtContent>
          <w:customXmlDelRangeEnd w:id="157"/>
          <w:customXmlDelRangeStart w:id="158" w:author="Robert Brecha" w:date="2020-08-28T11:21:00Z"/>
        </w:sdtContent>
      </w:sdt>
      <w:customXmlDelRangeEnd w:id="158"/>
      <w:r>
        <w:rPr>
          <w:rFonts w:ascii="Times New Roman" w:eastAsia="Times New Roman" w:hAnsi="Times New Roman" w:cs="Times New Roman"/>
          <w:sz w:val="24"/>
          <w:szCs w:val="24"/>
        </w:rPr>
        <w:t xml:space="preserve"> series of papers has done initial mapping of global, and some regional, potentials based on sea-surface temperatures </w:t>
      </w:r>
      <w:ins w:id="159" w:author="Robert Brecha" w:date="2020-08-28T11:29:00Z">
        <w:r w:rsidR="000F6C78">
          <w:rPr>
            <w:rFonts w:ascii="Times New Roman" w:eastAsia="Times New Roman" w:hAnsi="Times New Roman" w:cs="Times New Roman"/>
            <w:sz w:val="24"/>
            <w:szCs w:val="24"/>
          </w:rPr>
          <w:fldChar w:fldCharType="begin" w:fldLock="1"/>
        </w:r>
      </w:ins>
      <w:r w:rsidR="000F6C78">
        <w:rPr>
          <w:rFonts w:ascii="Times New Roman" w:eastAsia="Times New Roman" w:hAnsi="Times New Roman" w:cs="Times New Roman"/>
          <w:sz w:val="24"/>
          <w:szCs w:val="24"/>
        </w:rPr>
        <w:instrText>ADDIN CSL_CITATION {"citationItems":[{"id":"ITEM-1","itemData":{"author":[{"dropping-particle":"","family":"Lennard","given":"D.E.","non-dropping-particle":"","parse-names":false,"suffix":""}],"container-title":"Renewable Energy","id":"ITEM-1","issue":"3","issued":{"date-parts":[["1995"]]},"page":"359-365","title":"The viability and best locations for ocean thermal energy conversion systems around the world","type":"article-journal","volume":"6"},"uris":["http://www.mendeley.com/documents/?uuid=2dc0d699-51ab-4f6b-8436-cdb0da5f6f8c"]},{"id":"ITEM-2","itemData":{"DOI":"10.1115/1.2424965","ISSN":"01950738","abstract":"Worldwide power resources that could be extracted from Ocean Thermal Energy Conversion (OTEC) plants are estimated with a simple one-dimensional time-domain model of the thermal structure of the ocean. Recently published steady-state results are extended by partitioning the potential OTEC production region in one-degree-by-one-degree \"squares\" and by allowing the operational adjustment of OTEC operations. This raises the estimated maximum steady-state OTEC electrical power from about 3 TW (109 kW) to 5 TW. The time-domain code allows a more realistic assessment of scenarios that could reflect the gradual implementation of large-scale OTEC operations. Results confirm that OTEC could supply power of the order of a few terawatts. They also reveal the scale of the perturbation that could be caused by massive OTEC seawater flow rates: a small transient cooling of the tropical mixed layer would temporarily allow heat flow into the oceanic water column. This would generate a long-term steady-state warming of deep tropical waters, and the corresponding degradation of OTEC resources at deep cold seawater flow rates per unit area of the order of the average abyssal upwelling. More importantly, such profound effects point to the need for a fully three-dimensional modeling evaluation to better understand potential modifications of the oceanic thermohaline circulation. Copyright © 2007 by ASME.","author":[{"dropping-particle":"","family":"Nihous","given":"Gérard C.","non-dropping-particle":"","parse-names":false,"suffix":""}],"container-title":"Journal of Energy Resources Technology, Transactions of the ASME","id":"ITEM-2","issue":"1","issued":{"date-parts":[["2007"]]},"page":"10-17","title":"A preliminary assessment of ocean thermal energy conversion resources","type":"article-journal","volume":"129"},"uris":["http://www.mendeley.com/documents/?uuid=60f067bb-b859-43fa-a039-a76548922da3"]},{"id":"ITEM-3","itemData":{"DOI":"10.1063/1.3463051","ISSN":"19417012","abstract":"This paper aims to demonstrate how the evaluation of Ocean Thermal Energy Conversion (OTEC) resources can benefit from currently available high-resolution ocean models. The case of waters around the main Hawaiian Islands is presented because of its relevance to the future development of OTEC. OTEC resources are defined here by ocean temperature differences between water depths of 20 and 1000 m, with little loss of generality. Using state-of-the-art tools like the HYCOM+NCODA (1/12°) model affords the possibility to track changes on a daily basis over a wide area (e.g., 17 °N to 24 °N and 153 °W to 162 °W). An examination of numerical data over a time period of 2 years reveals interesting geographical patterns. It is found that average OTEC temperature differences are consistently higher (by about 1 °C) west of the islands, whereas the amplitude of the yearly cycle globally decreases from north to south as expected. Better OTEC resources in the lee of the islands are attributed to the narrow eastward-flowing Hawaiian Lee Counter Current. All other things being equal, a change of 1 °C in the resource typically would amount to a 15% variation in net OTEC power output. © 2010 American Institute of Physics.","author":[{"dropping-particle":"","family":"Nihous","given":"Ǵrard C.","non-dropping-particle":"","parse-names":false,"suffix":""}],"container-title":"Journal of Renewable and Sustainable Energy","id":"ITEM-3","issue":"4","issued":{"date-parts":[["2010"]]},"page":"2-11","title":"Mapping available Ocean Thermal Energy Conversion resources around the main Hawaiian Islands with state-of-the-art tools","type":"article-journal","volume":"2"},"uris":["http://www.mendeley.com/documents/?uuid=95df859a-62bb-4c1f-820c-6881e91d2738"]}],"mendeley":{"formattedCitation":"(Lennard, 1995; G. C. Nihous, 2007; Ǵrard C. Nihous, 2010)","plainTextFormattedCitation":"(Lennard, 1995; G. C. Nihous, 2007; Ǵrard C. Nihous, 2010)","previouslyFormattedCitation":"(Lennard, 1995; G. C. Nihous, 2007; Ǵrard C. Nihous, 2010)"},"properties":{"noteIndex":0},"schema":"https://github.com/citation-style-language/schema/raw/master/csl-citation.json"}</w:instrText>
      </w:r>
      <w:r w:rsidR="000F6C78">
        <w:rPr>
          <w:rFonts w:ascii="Times New Roman" w:eastAsia="Times New Roman" w:hAnsi="Times New Roman" w:cs="Times New Roman"/>
          <w:sz w:val="24"/>
          <w:szCs w:val="24"/>
        </w:rPr>
        <w:fldChar w:fldCharType="separate"/>
      </w:r>
      <w:r w:rsidR="000F6C78" w:rsidRPr="000F6C78">
        <w:rPr>
          <w:rFonts w:ascii="Times New Roman" w:eastAsia="Times New Roman" w:hAnsi="Times New Roman" w:cs="Times New Roman"/>
          <w:noProof/>
          <w:sz w:val="24"/>
          <w:szCs w:val="24"/>
        </w:rPr>
        <w:t>(Lennard, 1995; G. C. Nihous, 2007; Ǵrard C. Nihous, 2010)</w:t>
      </w:r>
      <w:ins w:id="160" w:author="Robert Brecha" w:date="2020-08-28T11:29:00Z">
        <w:r w:rsidR="000F6C78">
          <w:rPr>
            <w:rFonts w:ascii="Times New Roman" w:eastAsia="Times New Roman" w:hAnsi="Times New Roman" w:cs="Times New Roman"/>
            <w:sz w:val="24"/>
            <w:szCs w:val="24"/>
          </w:rPr>
          <w:fldChar w:fldCharType="end"/>
        </w:r>
      </w:ins>
      <w:del w:id="161" w:author="Robert Brecha" w:date="2020-08-28T11:29:00Z">
        <w:r w:rsidDel="000F6C78">
          <w:rPr>
            <w:rFonts w:ascii="Times New Roman" w:eastAsia="Times New Roman" w:hAnsi="Times New Roman" w:cs="Times New Roman"/>
            <w:sz w:val="24"/>
            <w:szCs w:val="24"/>
          </w:rPr>
          <w:delText>(Lennard, 1995; G. C. Nihous, 2007; Ǵrard C. Nihous, 2010)</w:delText>
        </w:r>
      </w:del>
      <w:r>
        <w:rPr>
          <w:rFonts w:ascii="Times New Roman" w:eastAsia="Times New Roman" w:hAnsi="Times New Roman" w:cs="Times New Roman"/>
          <w:sz w:val="24"/>
          <w:szCs w:val="24"/>
        </w:rPr>
        <w:t xml:space="preserve">.  In addition, whether for OTEC, SWAC or desalination work, analyses of bathymetry have been undertaken to a somewhat lesser degree </w:t>
      </w:r>
      <w:ins w:id="162" w:author="Robert Brecha" w:date="2020-08-28T13:09:00Z">
        <w:r w:rsidR="00F41369">
          <w:rPr>
            <w:rFonts w:ascii="Times New Roman" w:eastAsia="Times New Roman" w:hAnsi="Times New Roman" w:cs="Times New Roman"/>
            <w:sz w:val="24"/>
            <w:szCs w:val="24"/>
          </w:rPr>
          <w:fldChar w:fldCharType="begin" w:fldLock="1"/>
        </w:r>
      </w:ins>
      <w:r w:rsidR="00F41369">
        <w:rPr>
          <w:rFonts w:ascii="Times New Roman" w:eastAsia="Times New Roman" w:hAnsi="Times New Roman" w:cs="Times New Roman"/>
          <w:sz w:val="24"/>
          <w:szCs w:val="24"/>
        </w:rPr>
        <w:instrText>ADDIN CSL_CITATION {"citationItems":[{"id":"ITEM-1","itemData":{"author":[{"dropping-particle":"","family":"CAF - Latin America Development Bank","given":"","non-dropping-particle":"","parse-names":false,"suffix":""}],"id":"ITEM-1","issue":"October","issued":{"date-parts":[["2015"]]},"page":"76","title":"A Pre-Feasibility Study for Deep Seawater Air Conditioning Systems in the Caribbean","type":"article-journal"},"uris":["http://www.mendeley.com/documents/?uuid=a818d1d6-2ea2-4947-824a-313a277edf55"]}],"mendeley":{"formattedCitation":"(CAF - Latin America Development Bank, 2015)","plainTextFormattedCitation":"(CAF - Latin America Development Bank, 2015)","previouslyFormattedCitation":"(CAF - Latin America Development Bank, 2015)"},"properties":{"noteIndex":0},"schema":"https://github.com/citation-style-language/schema/raw/master/csl-citation.json"}</w:instrText>
      </w:r>
      <w:r w:rsidR="00F41369">
        <w:rPr>
          <w:rFonts w:ascii="Times New Roman" w:eastAsia="Times New Roman" w:hAnsi="Times New Roman" w:cs="Times New Roman"/>
          <w:sz w:val="24"/>
          <w:szCs w:val="24"/>
        </w:rPr>
        <w:fldChar w:fldCharType="separate"/>
      </w:r>
      <w:r w:rsidR="00F41369" w:rsidRPr="00F41369">
        <w:rPr>
          <w:rFonts w:ascii="Times New Roman" w:eastAsia="Times New Roman" w:hAnsi="Times New Roman" w:cs="Times New Roman"/>
          <w:noProof/>
          <w:sz w:val="24"/>
          <w:szCs w:val="24"/>
        </w:rPr>
        <w:t>(CAF - Latin America Development Bank, 2015)</w:t>
      </w:r>
      <w:ins w:id="163" w:author="Robert Brecha" w:date="2020-08-28T13:09:00Z">
        <w:r w:rsidR="00F41369">
          <w:rPr>
            <w:rFonts w:ascii="Times New Roman" w:eastAsia="Times New Roman" w:hAnsi="Times New Roman" w:cs="Times New Roman"/>
            <w:sz w:val="24"/>
            <w:szCs w:val="24"/>
          </w:rPr>
          <w:fldChar w:fldCharType="end"/>
        </w:r>
      </w:ins>
      <w:del w:id="164" w:author="Robert Brecha" w:date="2020-08-28T13:09:00Z">
        <w:r w:rsidDel="00F41369">
          <w:rPr>
            <w:rFonts w:ascii="Times New Roman" w:eastAsia="Times New Roman" w:hAnsi="Times New Roman" w:cs="Times New Roman"/>
            <w:sz w:val="24"/>
            <w:szCs w:val="24"/>
          </w:rPr>
          <w:delText>(CAF, 2015)</w:delText>
        </w:r>
      </w:del>
      <w:r>
        <w:rPr>
          <w:rFonts w:ascii="Times New Roman" w:eastAsia="Times New Roman" w:hAnsi="Times New Roman" w:cs="Times New Roman"/>
          <w:sz w:val="24"/>
          <w:szCs w:val="24"/>
        </w:rPr>
        <w:t xml:space="preserve">.  </w:t>
      </w:r>
    </w:p>
    <w:p w14:paraId="000000A8" w14:textId="5444B0E1"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and larger area of research is focused on the thermodynamic efficiency and optimization of technological system components for OTEC, usually with much less or no attention given to the geographical location of the potential systems</w:t>
      </w:r>
      <w:customXmlDelRangeStart w:id="165" w:author="Robert Brecha" w:date="2020-08-28T11:30:00Z"/>
      <w:sdt>
        <w:sdtPr>
          <w:tag w:val="goog_rdk_195"/>
          <w:id w:val="554738627"/>
        </w:sdtPr>
        <w:sdtContent>
          <w:customXmlDelRangeEnd w:id="165"/>
          <w:commentRangeStart w:id="166"/>
          <w:customXmlDelRangeStart w:id="167" w:author="Robert Brecha" w:date="2020-08-28T11:30:00Z"/>
        </w:sdtContent>
      </w:sdt>
      <w:customXmlDelRangeEnd w:id="167"/>
      <w:ins w:id="168" w:author="Robert Brecha" w:date="2020-08-28T11:30:00Z">
        <w:r w:rsidR="000F6C78">
          <w:t xml:space="preserve"> </w:t>
        </w:r>
        <w:r w:rsidR="000F6C78">
          <w:fldChar w:fldCharType="begin" w:fldLock="1"/>
        </w:r>
      </w:ins>
      <w:r w:rsidR="00F41369">
        <w:instrText>ADDIN CSL_CITATION {"citationItems":[{"id":"ITEM-1","itemData":{"DOI":"10.1016/j.renene.2015.06.014","ISSN":"18790682","abstract":"Multiple condensers are used for dual-use open cycle ocean thermal energy conversion to generate both electric power and desalinated water with preset ratios. Fundamentals of heat and mass transfer phenomena are scrutinized to identify optimal operational conditions of various OC-OTEC plant scales. Important control parameters include warm water temperature and its intake rate, vacuum pressure in the evaporator, and cold water temperature. Intake rate of the cold deep seawater is estimated based on the operational mode and conditions. Performances of the multiple condenser OC-OTEC system, power generation and seawater desalination capacities are analytically evaluated in terms of steam flow fractions, temperature of intake seawater, and vacuum pressure. This research provides unprecedented levels of theoretical depth, mathematical details, and design criteria for highly optimized dual-use OC-OTEC operations. Future research directions for OC-OTEC technologies are also discussed in detail.","author":[{"dropping-particle":"","family":"Kim","given":"Albert S.","non-dropping-particle":"","parse-names":false,"suffix":""},{"dropping-particle":"","family":"Kim","given":"Hyeon Ju","non-dropping-particle":"","parse-names":false,"suffix":""},{"dropping-particle":"","family":"Lee","given":"Ho Saeng","non-dropping-particle":"","parse-names":false,"suffix":""},{"dropping-particle":"","family":"Cha","given":"Sangwon","non-dropping-particle":"","parse-names":false,"suffix":""}],"container-title":"Renewable Energy","id":"ITEM-1","issued":{"date-parts":[["2016"]]},"page":"344-358","publisher":"Elsevier Ltd","title":"Dual-use open cycle ocean thermal energy conversion (OC-OTEC) using multiple condensers for adjustable power generation and seawater desalination","type":"article-journal","volume":"85"},"uris":["http://www.mendeley.com/documents/?uuid=0ce01014-0e38-4bf4-992e-cb654a5755b0"]},{"id":"ITEM-2","itemData":{"DOI":"10.1002/er.3641","ISSN":"1099114X","abstract":"Ocean thermal energy conversion (OTEC) is an electric power generation method that utilizes temperature difference between the warm surface seawater and cold deep seawater of ocean. As potential sources of clean-energy supply, OTEC power plants' viability has been investigated. However, The OTEC system has problems of low efficiency and high investment cost because the temperature difference between the surface and the deep sea is small and it has a long pipe line and high pumping cost for using cold deep water. Therefore, in this present study, the OTEC system is combined with a solar system. It evaluated the thermodynamic performance of Solar-OTEC Convergence System for the simultaneous production with electric power and desalinated water. The performance analysis of Solar-OTEC Convergence System was carried out as the fluid temperature, saturated temperature difference and pressure of flash evaporator under equivalent conditions. The results showed that the performance of solar-open OTEC system is the highest at the flash evaporator pressure of 10 kPa. At this time, the system efficiency, electric power and desalination production enhancement ratios were approximately 3.9, 13.9 and 5.1 times higher than that of the base open OTEC system respectively. Also, the performance of solar-hybrid OTEC system is the highest at the inflow fluid temperature of evaporator of 80 °C. The system efficiency, electric power and desalination production enhancement ratios were approximately 3.5, 3.5 and 14.5 times higher than that of the base hybrid OTEC system. Copyright © 2016 John Wiley &amp; Sons, Ltd.","author":[{"dropping-particle":"","family":"Park","given":"Sungseek","non-dropping-particle":"","parse-names":false,"suffix":""},{"dropping-particle":"","family":"Chun","given":"Wongee","non-dropping-particle":"","parse-names":false,"suffix":""},{"dropping-particle":"","family":"Kim","given":"Namjin","non-dropping-particle":"","parse-names":false,"suffix":""}],"container-title":"International Journal of Energy Research","id":"ITEM-2","issue":"5","issued":{"date-parts":[["2017"]]},"page":"637-649","title":"Simulated production of electric power and desalination using Solar-OTEC hybrid system","type":"article-journal","volume":"41"},"uris":["http://www.mendeley.com/documents/?uuid=71f07daf-12bb-4b68-8e19-6fc0ac309c34"]},{"id":"ITEM-3","itemData":{"DOI":"10.1016/j.applthermaleng.2018.09.075","ISSN":"13594311","abstract":"Based on multi-objective particle swarm optimization (MOPSO) algorithm, with considering levelized cost of energy (LCOE) and exergy efficiency as two different objective functions, an innovative Organic Rankine Cycle (ORC) model based Ocean Thermal Energy Conversion (OTEC) system is investigated for trade-off Pareto optimization. In the present study, six key parameters including evaporating temperature, condensing temperature, warm seawater temperature at the outlet of evaporator, cool seawater temperature at the outlet of condenser, degree of superheat, and depth of cool seawater have been selected as decision variables. R717, R152a, R134a, R227ea, R600a and R601 are chosen as working fluids. Meanwhile, Linear Programming Technique for Multi-dimensional Analysis of Preference (LINMAP) is introduced in order to make decision for Pareto frontier. The results indicate that LCOE and exergy efficiency are two conflicting objectives, which are impossible to both achieve their optimal values simultaneously. According to the non-dominated sorting of Pareto optimal solution (POS) for the six working fluids, R717 and R601 have the best performance with 0.34 $/kWh of LCOE, 28.17% of exergy efficiency and 0.52 $/kWh of LCOE, 28.47% of exergy efficiency, respectively, followed by R152a, R600a and R134a which have relatively poor performance, but better than R227ea.","author":[{"dropping-particle":"","family":"Wang","given":"Meng","non-dropping-particle":"","parse-names":false,"suffix":""},{"dropping-particle":"","family":"Jing","given":"Rui","non-dropping-particle":"","parse-names":false,"suffix":""},{"dropping-particle":"","family":"Zhang","given":"Haoran","non-dropping-particle":"","parse-names":false,"suffix":""},{"dropping-particle":"","family":"Meng","given":"Chao","non-dropping-particle":"","parse-names":false,"suffix":""},{"dropping-particle":"","family":"Li","given":"Ning","non-dropping-particle":"","parse-names":false,"suffix":""},{"dropping-particle":"","family":"Zhao","given":"Yingru","non-dropping-particle":"","parse-names":false,"suffix":""}],"container-title":"Applied Thermal Engineering","id":"ITEM-3","issue":"August","issued":{"date-parts":[["2018"]]},"page":"743-754","publisher":"Elsevier","title":"An innovative Organic Rankine Cycle (ORC) based Ocean Thermal Energy Conversion (OTEC) system with performance simulation and multi-objective optimization","type":"article-journal","volume":"145"},"uris":["http://www.mendeley.com/documents/?uuid=8abf3784-4385-464b-8741-f88ae7c08a04"]},{"id":"ITEM-4","itemData":{"DOI":"10.1016/j.renene.2018.08.007","ISSN":"18790682","abstract":"This study aims at offering a techno-economic evaluation of closed OTEC cycles for on-shore installations. A flexible Matlab® suite has been developed to identify plant design parameters (temperature difference of cold and warm seawater, pinch-point temperature difference of evaporator and condenser etc.) that guarantee the maximum value of γ (ratio between electricity output and heat exchangers area). The optimization model is able to handle different working fluids through the addition of specific correlations that consider fluid influence on heat transfer coefficients and turbine performance. Each plant component is technically analyzed and, in particular, plate heat exchangers were considered for evaporator and condenser and sized accurately with Aspen EDR®, while expander was analyzed with the in-house code Axtur. For warm seawater temperature of 28 °C and cold seawater temperature of 4 °C (8500 kg/s taken from 1000 m depth), ammonia cycle is the best solution characterized by efficiency equal to 2.2% and net power output equal to 2.35 MWe. The obtained LCOE (269 €/MWhe) confirms how OTEC technology is not ready to compete in energy market. Nevertheless, remote zones (i.e. small islands archipelagos), which are often characterized by high electricity price, represent interesting scenarios where OTEC technology could be a promising alternative to conventional power production technologies.","author":[{"dropping-particle":"","family":"Bernardoni","given":"C.","non-dropping-particle":"","parse-names":false,"suffix":""},{"dropping-particle":"","family":"Binotti","given":"M.","non-dropping-particle":"","parse-names":false,"suffix":""},{"dropping-particle":"","family":"Giostri","given":"A.","non-dropping-particle":"","parse-names":false,"suffix":""}],"container-title":"Renewable Energy","id":"ITEM-4","issued":{"date-parts":[["2019"]]},"page":"1018-1033","publisher":"Elsevier Ltd","title":"Techno-economic analysis of closed OTEC cycles for power generation","type":"article-journal","volume":"132"},"uris":["http://www.mendeley.com/documents/?uuid=d3d1f88f-a1fd-437d-8980-7df2e425b953"]}],"mendeley":{"formattedCitation":"(Bernardoni et al., 2019; Kim, Kim, Lee, &amp; Cha, 2016a; Park et al., 2017; Wang et al., 2018)","plainTextFormattedCitation":"(Bernardoni et al., 2019; Kim, Kim, Lee, &amp; Cha, 2016a; Park et al., 2017; Wang et al., 2018)","previouslyFormattedCitation":"(Bernardoni et al., 2019; Kim, Kim, Lee, &amp; Cha, 2016a; Park et al., 2017; Wang et al., 2018)"},"properties":{"noteIndex":0},"schema":"https://github.com/citation-style-language/schema/raw/master/csl-citation.json"}</w:instrText>
      </w:r>
      <w:r w:rsidR="000F6C78">
        <w:fldChar w:fldCharType="separate"/>
      </w:r>
      <w:r w:rsidR="000F6C78" w:rsidRPr="000F6C78">
        <w:rPr>
          <w:noProof/>
        </w:rPr>
        <w:t>(Bernardoni et al., 2019; Kim, Kim, Lee, &amp; Cha, 2016a; Park et al., 2017; Wang et al., 2018)</w:t>
      </w:r>
      <w:ins w:id="169" w:author="Robert Brecha" w:date="2020-08-28T11:30:00Z">
        <w:r w:rsidR="000F6C78">
          <w:fldChar w:fldCharType="end"/>
        </w:r>
      </w:ins>
      <w:r>
        <w:rPr>
          <w:rFonts w:ascii="Times New Roman" w:eastAsia="Times New Roman" w:hAnsi="Times New Roman" w:cs="Times New Roman"/>
          <w:sz w:val="24"/>
          <w:szCs w:val="24"/>
        </w:rPr>
        <w:t>.</w:t>
      </w:r>
      <w:commentRangeEnd w:id="166"/>
      <w:r>
        <w:commentReference w:id="166"/>
      </w:r>
      <w:r>
        <w:rPr>
          <w:rFonts w:ascii="Times New Roman" w:eastAsia="Times New Roman" w:hAnsi="Times New Roman" w:cs="Times New Roman"/>
          <w:sz w:val="24"/>
          <w:szCs w:val="24"/>
        </w:rPr>
        <w:t xml:space="preserve">  </w:t>
      </w:r>
    </w:p>
    <w:p w14:paraId="000000A9" w14:textId="7FC00D44" w:rsidR="00841E46" w:rsidRDefault="00371ED8">
      <w:pPr>
        <w:spacing w:after="0" w:line="360" w:lineRule="auto"/>
        <w:ind w:firstLine="720"/>
        <w:jc w:val="both"/>
        <w:rPr>
          <w:rFonts w:ascii="Times New Roman" w:eastAsia="Times New Roman" w:hAnsi="Times New Roman" w:cs="Times New Roman"/>
          <w:sz w:val="24"/>
          <w:szCs w:val="24"/>
        </w:rPr>
      </w:pPr>
      <w:sdt>
        <w:sdtPr>
          <w:tag w:val="goog_rdk_197"/>
          <w:id w:val="-1149892569"/>
        </w:sdtPr>
        <w:sdtContent>
          <w:sdt>
            <w:sdtPr>
              <w:tag w:val="goog_rdk_198"/>
              <w:id w:val="-2047132411"/>
              <w:showingPlcHdr/>
            </w:sdtPr>
            <w:sdtContent>
              <w:r w:rsidR="00A47B3D">
                <w:t xml:space="preserve">     </w:t>
              </w:r>
            </w:sdtContent>
          </w:sdt>
        </w:sdtContent>
      </w:sdt>
      <w:r w:rsidR="0087110D">
        <w:rPr>
          <w:rFonts w:ascii="Times New Roman" w:eastAsia="Times New Roman" w:hAnsi="Times New Roman" w:cs="Times New Roman"/>
          <w:sz w:val="24"/>
          <w:szCs w:val="24"/>
        </w:rPr>
        <w:t>OTEC</w:t>
      </w:r>
      <w:ins w:id="170" w:author="Robert Brecha" w:date="2020-08-28T11:29:00Z">
        <w:r w:rsidR="000F6C78">
          <w:rPr>
            <w:rFonts w:ascii="Times New Roman" w:eastAsia="Times New Roman" w:hAnsi="Times New Roman" w:cs="Times New Roman"/>
            <w:sz w:val="24"/>
            <w:szCs w:val="24"/>
          </w:rPr>
          <w:t xml:space="preserve"> </w:t>
        </w:r>
      </w:ins>
      <w:r w:rsidR="0087110D">
        <w:rPr>
          <w:rFonts w:ascii="Times New Roman" w:eastAsia="Times New Roman" w:hAnsi="Times New Roman" w:cs="Times New Roman"/>
          <w:sz w:val="24"/>
          <w:szCs w:val="24"/>
        </w:rPr>
        <w:t xml:space="preserve">takes advantage of the temperature difference between warm surface ocean water and constant temperature deep ocean water; typically the difference </w:t>
      </w:r>
      <w:sdt>
        <w:sdtPr>
          <w:tag w:val="goog_rdk_200"/>
          <w:id w:val="1875491915"/>
        </w:sdtPr>
        <w:sdtContent>
          <w:r w:rsidR="0087110D">
            <w:rPr>
              <w:rFonts w:ascii="Times New Roman" w:eastAsia="Times New Roman" w:hAnsi="Times New Roman" w:cs="Times New Roman"/>
              <w:sz w:val="24"/>
              <w:szCs w:val="24"/>
            </w:rPr>
            <w:t>is</w:t>
          </w:r>
        </w:sdtContent>
      </w:sdt>
      <w:customXmlDelRangeStart w:id="171" w:author="Robert Brecha" w:date="2020-08-25T12:37:00Z"/>
      <w:sdt>
        <w:sdtPr>
          <w:tag w:val="goog_rdk_201"/>
          <w:id w:val="-476836619"/>
        </w:sdtPr>
        <w:sdtContent>
          <w:customXmlDelRangeEnd w:id="171"/>
          <w:customXmlDelRangeStart w:id="172" w:author="Robert Brecha" w:date="2020-08-25T12:37:00Z"/>
        </w:sdtContent>
      </w:sdt>
      <w:customXmlDelRangeEnd w:id="172"/>
      <w:del w:id="173" w:author="Robert Brecha" w:date="2020-08-25T12:37:00Z">
        <w:r w:rsidR="0087110D" w:rsidDel="00A47B3D">
          <w:rPr>
            <w:rFonts w:ascii="Times New Roman" w:eastAsia="Times New Roman" w:hAnsi="Times New Roman" w:cs="Times New Roman"/>
            <w:sz w:val="24"/>
            <w:szCs w:val="24"/>
          </w:rPr>
          <w:delText xml:space="preserve"> </w:delText>
        </w:r>
      </w:del>
      <w:r w:rsidR="0087110D">
        <w:rPr>
          <w:rFonts w:ascii="Times New Roman" w:eastAsia="Times New Roman" w:hAnsi="Times New Roman" w:cs="Times New Roman"/>
          <w:sz w:val="24"/>
          <w:szCs w:val="24"/>
        </w:rPr>
        <w:t xml:space="preserve">~20°C for useful </w:t>
      </w:r>
      <w:r w:rsidR="0087110D">
        <w:rPr>
          <w:rFonts w:ascii="Times New Roman" w:eastAsia="Times New Roman" w:hAnsi="Times New Roman" w:cs="Times New Roman"/>
          <w:sz w:val="24"/>
          <w:szCs w:val="24"/>
        </w:rPr>
        <w:lastRenderedPageBreak/>
        <w:t>energy harvesting</w:t>
      </w:r>
      <w:sdt>
        <w:sdtPr>
          <w:tag w:val="goog_rdk_202"/>
          <w:id w:val="1461834429"/>
        </w:sdtPr>
        <w:sdtContent>
          <w:ins w:id="174" w:author="Robert Brecha" w:date="2020-08-28T11:47:00Z">
            <w:r w:rsidR="00A6245F">
              <w:rPr>
                <w:rStyle w:val="FootnoteReference"/>
              </w:rPr>
              <w:footnoteReference w:id="2"/>
            </w:r>
          </w:ins>
          <w:commentRangeStart w:id="176"/>
        </w:sdtContent>
      </w:sdt>
      <w:r w:rsidR="0087110D">
        <w:rPr>
          <w:rFonts w:ascii="Times New Roman" w:eastAsia="Times New Roman" w:hAnsi="Times New Roman" w:cs="Times New Roman"/>
          <w:sz w:val="24"/>
          <w:szCs w:val="24"/>
        </w:rPr>
        <w:t>.</w:t>
      </w:r>
      <w:commentRangeEnd w:id="176"/>
      <w:r w:rsidR="0087110D">
        <w:commentReference w:id="176"/>
      </w:r>
      <w:r w:rsidR="0087110D">
        <w:rPr>
          <w:rFonts w:ascii="Times New Roman" w:eastAsia="Times New Roman" w:hAnsi="Times New Roman" w:cs="Times New Roman"/>
          <w:sz w:val="24"/>
          <w:szCs w:val="24"/>
        </w:rPr>
        <w:t xml:space="preserve">  With this temperature difference it is possible to drive an engine thermodynamic cycle; whereas typically the goal is to have as large a temperature difference as possible between the hot and cold reservoirs in a thermodynamic cycle to increase efficiency, the approach of OTEC is to take advantage of effectively infinite hot and cold reservoirs with a small temperature difference.  </w:t>
      </w:r>
      <w:sdt>
        <w:sdtPr>
          <w:tag w:val="goog_rdk_203"/>
          <w:id w:val="1695967100"/>
        </w:sdtPr>
        <w:sdtContent>
          <w:proofErr w:type="spellStart"/>
          <w:r w:rsidR="0087110D">
            <w:rPr>
              <w:rFonts w:ascii="Times New Roman" w:eastAsia="Times New Roman" w:hAnsi="Times New Roman" w:cs="Times New Roman"/>
              <w:sz w:val="24"/>
              <w:szCs w:val="24"/>
            </w:rPr>
            <w:t>OTEC</w:t>
          </w:r>
        </w:sdtContent>
      </w:sdt>
      <w:customXmlDelRangeStart w:id="177" w:author="Robert Brecha" w:date="2020-08-25T12:37:00Z"/>
      <w:sdt>
        <w:sdtPr>
          <w:tag w:val="goog_rdk_204"/>
          <w:id w:val="1638077292"/>
        </w:sdtPr>
        <w:sdtContent>
          <w:customXmlDelRangeEnd w:id="177"/>
          <w:customXmlDelRangeStart w:id="178" w:author="Robert Brecha" w:date="2020-08-25T12:37:00Z"/>
        </w:sdtContent>
      </w:sdt>
      <w:customXmlDelRangeEnd w:id="178"/>
      <w:del w:id="179" w:author="Robert Brecha" w:date="2020-08-25T12:37:00Z">
        <w:r w:rsidR="0087110D" w:rsidDel="00A47B3D">
          <w:rPr>
            <w:rFonts w:ascii="Times New Roman" w:eastAsia="Times New Roman" w:hAnsi="Times New Roman" w:cs="Times New Roman"/>
            <w:sz w:val="24"/>
            <w:szCs w:val="24"/>
          </w:rPr>
          <w:delText xml:space="preserve"> </w:delText>
        </w:r>
      </w:del>
      <w:ins w:id="180" w:author="Robert Brecha" w:date="2020-08-28T11:34:00Z">
        <w:r w:rsidR="000F6C78">
          <w:rPr>
            <w:rFonts w:ascii="Times New Roman" w:eastAsia="Times New Roman" w:hAnsi="Times New Roman" w:cs="Times New Roman"/>
            <w:sz w:val="24"/>
            <w:szCs w:val="24"/>
          </w:rPr>
          <w:t>thermodynamic</w:t>
        </w:r>
        <w:proofErr w:type="spellEnd"/>
        <w:r w:rsidR="000F6C78">
          <w:rPr>
            <w:rFonts w:ascii="Times New Roman" w:eastAsia="Times New Roman" w:hAnsi="Times New Roman" w:cs="Times New Roman"/>
            <w:sz w:val="24"/>
            <w:szCs w:val="24"/>
          </w:rPr>
          <w:t xml:space="preserve"> </w:t>
        </w:r>
      </w:ins>
      <w:r w:rsidR="0087110D">
        <w:rPr>
          <w:rFonts w:ascii="Times New Roman" w:eastAsia="Times New Roman" w:hAnsi="Times New Roman" w:cs="Times New Roman"/>
          <w:sz w:val="24"/>
          <w:szCs w:val="24"/>
        </w:rPr>
        <w:t>efficiency is</w:t>
      </w:r>
      <w:ins w:id="181" w:author="Robert Brecha" w:date="2020-08-25T12:38:00Z">
        <w:r w:rsidR="00A47B3D">
          <w:rPr>
            <w:rFonts w:ascii="Times New Roman" w:eastAsia="Times New Roman" w:hAnsi="Times New Roman" w:cs="Times New Roman"/>
            <w:sz w:val="24"/>
            <w:szCs w:val="24"/>
          </w:rPr>
          <w:t xml:space="preserve"> </w:t>
        </w:r>
      </w:ins>
      <w:del w:id="182" w:author="Robert Brecha" w:date="2020-08-25T12:38:00Z">
        <w:r w:rsidR="0087110D" w:rsidDel="00A47B3D">
          <w:rPr>
            <w:rFonts w:ascii="Times New Roman" w:eastAsia="Times New Roman" w:hAnsi="Times New Roman" w:cs="Times New Roman"/>
            <w:sz w:val="24"/>
            <w:szCs w:val="24"/>
          </w:rPr>
          <w:delText xml:space="preserve"> </w:delText>
        </w:r>
      </w:del>
      <w:customXmlDelRangeStart w:id="183" w:author="Robert Brecha" w:date="2020-08-28T11:34:00Z"/>
      <w:sdt>
        <w:sdtPr>
          <w:tag w:val="goog_rdk_205"/>
          <w:id w:val="1712230863"/>
        </w:sdtPr>
        <w:sdtContent>
          <w:customXmlDelRangeEnd w:id="183"/>
          <w:del w:id="184" w:author="Robert Brecha" w:date="2020-08-28T11:34:00Z">
            <w:r w:rsidR="0087110D" w:rsidDel="000F6C78">
              <w:rPr>
                <w:rFonts w:ascii="Times New Roman" w:eastAsia="Times New Roman" w:hAnsi="Times New Roman" w:cs="Times New Roman"/>
                <w:sz w:val="24"/>
                <w:szCs w:val="24"/>
              </w:rPr>
              <w:delText xml:space="preserve">considered to be </w:delText>
            </w:r>
          </w:del>
          <w:customXmlDelRangeStart w:id="185" w:author="Robert Brecha" w:date="2020-08-28T11:34:00Z"/>
        </w:sdtContent>
      </w:sdt>
      <w:customXmlDelRangeEnd w:id="185"/>
      <w:r w:rsidR="0087110D">
        <w:rPr>
          <w:rFonts w:ascii="Times New Roman" w:eastAsia="Times New Roman" w:hAnsi="Times New Roman" w:cs="Times New Roman"/>
          <w:sz w:val="24"/>
          <w:szCs w:val="24"/>
        </w:rPr>
        <w:t>low</w:t>
      </w:r>
      <w:ins w:id="186" w:author="Robert Brecha" w:date="2020-08-25T12:39:00Z">
        <w:r w:rsidR="00A47B3D">
          <w:rPr>
            <w:rFonts w:ascii="Times New Roman" w:eastAsia="Times New Roman" w:hAnsi="Times New Roman" w:cs="Times New Roman"/>
            <w:sz w:val="24"/>
            <w:szCs w:val="24"/>
          </w:rPr>
          <w:t xml:space="preserve"> in comparison with other renewable energy systems,</w:t>
        </w:r>
      </w:ins>
      <w:r w:rsidR="0087110D">
        <w:rPr>
          <w:rFonts w:ascii="Times New Roman" w:eastAsia="Times New Roman" w:hAnsi="Times New Roman" w:cs="Times New Roman"/>
          <w:sz w:val="24"/>
          <w:szCs w:val="24"/>
        </w:rPr>
        <w:t xml:space="preserve"> but the resource base</w:t>
      </w:r>
      <w:sdt>
        <w:sdtPr>
          <w:tag w:val="goog_rdk_207"/>
          <w:id w:val="2046331648"/>
        </w:sdtPr>
        <w:sdtContent>
          <w:r w:rsidR="0087110D">
            <w:rPr>
              <w:rFonts w:ascii="Times New Roman" w:eastAsia="Times New Roman" w:hAnsi="Times New Roman" w:cs="Times New Roman"/>
              <w:sz w:val="24"/>
              <w:szCs w:val="24"/>
            </w:rPr>
            <w:t xml:space="preserve"> is theoretically</w:t>
          </w:r>
        </w:sdtContent>
      </w:sdt>
      <w:r w:rsidR="0087110D">
        <w:rPr>
          <w:rFonts w:ascii="Times New Roman" w:eastAsia="Times New Roman" w:hAnsi="Times New Roman" w:cs="Times New Roman"/>
          <w:sz w:val="24"/>
          <w:szCs w:val="24"/>
        </w:rPr>
        <w:t xml:space="preserve"> inexhaustible</w:t>
      </w:r>
      <w:sdt>
        <w:sdtPr>
          <w:tag w:val="goog_rdk_208"/>
          <w:id w:val="1209761593"/>
        </w:sdtPr>
        <w:sdtContent>
          <w:r w:rsidR="0087110D">
            <w:rPr>
              <w:rFonts w:ascii="Times New Roman" w:eastAsia="Times New Roman" w:hAnsi="Times New Roman" w:cs="Times New Roman"/>
              <w:sz w:val="24"/>
              <w:szCs w:val="24"/>
            </w:rPr>
            <w:t xml:space="preserve"> given the persistent thermal gradients</w:t>
          </w:r>
        </w:sdtContent>
      </w:sdt>
      <w:r w:rsidR="0087110D">
        <w:rPr>
          <w:rFonts w:ascii="Times New Roman" w:eastAsia="Times New Roman" w:hAnsi="Times New Roman" w:cs="Times New Roman"/>
          <w:sz w:val="24"/>
          <w:szCs w:val="24"/>
        </w:rPr>
        <w:t xml:space="preserve">.  </w:t>
      </w:r>
      <w:customXmlDelRangeStart w:id="187" w:author="Robert Brecha" w:date="2020-08-28T11:35:00Z"/>
      <w:sdt>
        <w:sdtPr>
          <w:tag w:val="goog_rdk_209"/>
          <w:id w:val="52972793"/>
        </w:sdtPr>
        <w:sdtContent>
          <w:customXmlDelRangeEnd w:id="187"/>
          <w:customXmlDelRangeStart w:id="188" w:author="Robert Brecha" w:date="2020-08-28T11:35:00Z"/>
        </w:sdtContent>
      </w:sdt>
      <w:customXmlDelRangeEnd w:id="188"/>
      <w:r w:rsidR="0087110D">
        <w:rPr>
          <w:rFonts w:ascii="Times New Roman" w:eastAsia="Times New Roman" w:hAnsi="Times New Roman" w:cs="Times New Roman"/>
          <w:sz w:val="24"/>
          <w:szCs w:val="24"/>
        </w:rPr>
        <w:t>At depths of approximately 1000 m</w:t>
      </w:r>
      <w:sdt>
        <w:sdtPr>
          <w:tag w:val="goog_rdk_210"/>
          <w:id w:val="935714103"/>
        </w:sdtPr>
        <w:sdtContent>
          <w:r w:rsidR="0087110D">
            <w:rPr>
              <w:rFonts w:ascii="Times New Roman" w:eastAsia="Times New Roman" w:hAnsi="Times New Roman" w:cs="Times New Roman"/>
              <w:sz w:val="24"/>
              <w:szCs w:val="24"/>
            </w:rPr>
            <w:t>,</w:t>
          </w:r>
        </w:sdtContent>
      </w:sdt>
      <w:r w:rsidR="0087110D">
        <w:rPr>
          <w:rFonts w:ascii="Times New Roman" w:eastAsia="Times New Roman" w:hAnsi="Times New Roman" w:cs="Times New Roman"/>
          <w:sz w:val="24"/>
          <w:szCs w:val="24"/>
        </w:rPr>
        <w:t xml:space="preserve"> ocean temperatures are nearly uniformly at ~</w:t>
      </w:r>
      <w:del w:id="189" w:author="Robert Brecha" w:date="2020-08-28T11:33:00Z">
        <w:r w:rsidR="0087110D" w:rsidDel="000F6C78">
          <w:rPr>
            <w:rFonts w:ascii="Times New Roman" w:eastAsia="Times New Roman" w:hAnsi="Times New Roman" w:cs="Times New Roman"/>
            <w:sz w:val="24"/>
            <w:szCs w:val="24"/>
          </w:rPr>
          <w:delText>5</w:delText>
        </w:r>
      </w:del>
      <w:ins w:id="190" w:author="Robert Brecha" w:date="2020-08-28T11:33:00Z">
        <w:r w:rsidR="000F6C78">
          <w:rPr>
            <w:rFonts w:ascii="Times New Roman" w:eastAsia="Times New Roman" w:hAnsi="Times New Roman" w:cs="Times New Roman"/>
            <w:sz w:val="24"/>
            <w:szCs w:val="24"/>
          </w:rPr>
          <w:t>4</w:t>
        </w:r>
      </w:ins>
      <w:r w:rsidR="0087110D">
        <w:rPr>
          <w:rFonts w:ascii="Times New Roman" w:eastAsia="Times New Roman" w:hAnsi="Times New Roman" w:cs="Times New Roman"/>
          <w:sz w:val="24"/>
          <w:szCs w:val="24"/>
        </w:rPr>
        <w:t>°C</w:t>
      </w:r>
      <w:sdt>
        <w:sdtPr>
          <w:tag w:val="goog_rdk_211"/>
          <w:id w:val="-204564961"/>
        </w:sdtPr>
        <w:sdtContent>
          <w:commentRangeStart w:id="191"/>
        </w:sdtContent>
      </w:sdt>
      <w:r w:rsidR="0087110D">
        <w:rPr>
          <w:rFonts w:ascii="Times New Roman" w:eastAsia="Times New Roman" w:hAnsi="Times New Roman" w:cs="Times New Roman"/>
          <w:sz w:val="24"/>
          <w:szCs w:val="24"/>
        </w:rPr>
        <w:t>.</w:t>
      </w:r>
      <w:commentRangeEnd w:id="191"/>
      <w:r w:rsidR="0087110D">
        <w:commentReference w:id="191"/>
      </w:r>
      <w:r w:rsidR="0087110D">
        <w:rPr>
          <w:rFonts w:ascii="Times New Roman" w:eastAsia="Times New Roman" w:hAnsi="Times New Roman" w:cs="Times New Roman"/>
          <w:sz w:val="24"/>
          <w:szCs w:val="24"/>
        </w:rPr>
        <w:t xml:space="preserve">  For a temperature difference of 20°C and constant year-round availability, low-latitude regions are most promising, with surface water temperatures of 25°C or more.</w:t>
      </w:r>
      <w:sdt>
        <w:sdtPr>
          <w:tag w:val="goog_rdk_212"/>
          <w:id w:val="-2047436909"/>
        </w:sdtPr>
        <w:sdtContent>
          <w:r w:rsidR="0087110D">
            <w:rPr>
              <w:rFonts w:ascii="Times New Roman" w:eastAsia="Times New Roman" w:hAnsi="Times New Roman" w:cs="Times New Roman"/>
              <w:sz w:val="24"/>
              <w:szCs w:val="24"/>
            </w:rPr>
            <w:t xml:space="preserve"> The opportunities are further enhanced given rising sea surface temperatures (SST) in the Caribbean basin due to increased atmospheric </w:t>
          </w:r>
          <w:proofErr w:type="spellStart"/>
          <w:r w:rsidR="0087110D">
            <w:rPr>
              <w:rFonts w:ascii="Times New Roman" w:eastAsia="Times New Roman" w:hAnsi="Times New Roman" w:cs="Times New Roman"/>
              <w:sz w:val="24"/>
              <w:szCs w:val="24"/>
            </w:rPr>
            <w:t>forcings</w:t>
          </w:r>
          <w:proofErr w:type="spellEnd"/>
          <w:r w:rsidR="0087110D">
            <w:rPr>
              <w:rFonts w:ascii="Times New Roman" w:eastAsia="Times New Roman" w:hAnsi="Times New Roman" w:cs="Times New Roman"/>
              <w:sz w:val="24"/>
              <w:szCs w:val="24"/>
            </w:rPr>
            <w:t xml:space="preserve"> as anthropogenic global warming continues to reshape global </w:t>
          </w:r>
          <w:proofErr w:type="spellStart"/>
          <w:r w:rsidR="0087110D">
            <w:rPr>
              <w:rFonts w:ascii="Times New Roman" w:eastAsia="Times New Roman" w:hAnsi="Times New Roman" w:cs="Times New Roman"/>
              <w:sz w:val="24"/>
              <w:szCs w:val="24"/>
            </w:rPr>
            <w:t>climatologies</w:t>
          </w:r>
          <w:proofErr w:type="spellEnd"/>
          <w:r w:rsidR="0087110D">
            <w:rPr>
              <w:rFonts w:ascii="Times New Roman" w:eastAsia="Times New Roman" w:hAnsi="Times New Roman" w:cs="Times New Roman"/>
              <w:sz w:val="24"/>
              <w:szCs w:val="24"/>
            </w:rPr>
            <w:t xml:space="preserve"> (</w:t>
          </w:r>
          <w:sdt>
            <w:sdtPr>
              <w:tag w:val="goog_rdk_213"/>
              <w:id w:val="-74972531"/>
            </w:sdtPr>
            <w:sdtContent>
              <w:commentRangeStart w:id="192"/>
              <w:commentRangeStart w:id="193"/>
            </w:sdtContent>
          </w:sdt>
          <w:r w:rsidR="0087110D">
            <w:rPr>
              <w:rFonts w:ascii="Times New Roman" w:eastAsia="Times New Roman" w:hAnsi="Times New Roman" w:cs="Times New Roman"/>
              <w:sz w:val="24"/>
              <w:szCs w:val="24"/>
            </w:rPr>
            <w:t>discussed further in Section __</w:t>
          </w:r>
          <w:commentRangeEnd w:id="193"/>
          <w:r w:rsidR="0087110D">
            <w:commentReference w:id="193"/>
          </w:r>
          <w:commentRangeEnd w:id="192"/>
          <w:r w:rsidR="000F6C78">
            <w:rPr>
              <w:rStyle w:val="CommentReference"/>
            </w:rPr>
            <w:commentReference w:id="192"/>
          </w:r>
          <w:r w:rsidR="0087110D">
            <w:rPr>
              <w:rFonts w:ascii="Times New Roman" w:eastAsia="Times New Roman" w:hAnsi="Times New Roman" w:cs="Times New Roman"/>
              <w:sz w:val="24"/>
              <w:szCs w:val="24"/>
            </w:rPr>
            <w:t>).</w:t>
          </w:r>
        </w:sdtContent>
      </w:sdt>
    </w:p>
    <w:p w14:paraId="000000B0" w14:textId="5D71C177" w:rsidR="00841E46" w:rsidRPr="00F41369" w:rsidRDefault="005F4BF4">
      <w:pPr>
        <w:spacing w:line="360" w:lineRule="auto"/>
        <w:ind w:firstLine="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140E9600" wp14:editId="111BBD4F">
                <wp:simplePos x="0" y="0"/>
                <wp:positionH relativeFrom="column">
                  <wp:posOffset>0</wp:posOffset>
                </wp:positionH>
                <wp:positionV relativeFrom="paragraph">
                  <wp:posOffset>2489835</wp:posOffset>
                </wp:positionV>
                <wp:extent cx="57594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3A652B7" w14:textId="76DC047B" w:rsidR="00371ED8" w:rsidRDefault="00371ED8" w:rsidP="0089406E">
                            <w:pPr>
                              <w:pStyle w:val="Caption"/>
                              <w:rPr>
                                <w:rFonts w:ascii="Times New Roman" w:eastAsia="Times New Roman" w:hAnsi="Times New Roman" w:cs="Times New Roman"/>
                                <w:sz w:val="24"/>
                                <w:szCs w:val="24"/>
                              </w:rPr>
                            </w:pPr>
                            <w:r>
                              <w:t xml:space="preserve">Figure </w:t>
                            </w:r>
                            <w:fldSimple w:instr=" SEQ Figure \* ARABIC ">
                              <w:r w:rsidR="00526A06">
                                <w:rPr>
                                  <w:noProof/>
                                </w:rPr>
                                <w:t>3</w:t>
                              </w:r>
                            </w:fldSimple>
                            <w:r>
                              <w:t xml:space="preserve"> - Schematic diagrams of closed-cycle OTEC (CC-OTEC) and open-cycle OTEC (OC-OTEC) systems (Images courtesy of Wikimedia Commons:  </w:t>
                            </w:r>
                            <w:hyperlink r:id="rId15">
                              <w:r w:rsidRPr="0089406E">
                                <w:rPr>
                                  <w:rFonts w:ascii="Times New Roman" w:eastAsia="Times New Roman" w:hAnsi="Times New Roman" w:cs="Times New Roman"/>
                                  <w:i w:val="0"/>
                                  <w:iCs w:val="0"/>
                                  <w:color w:val="0563C1"/>
                                  <w:u w:val="single"/>
                                </w:rPr>
                                <w:t>https://commons.wikimedia.org/wiki/File:Otec_Open_Diagram_in_English.JPG</w:t>
                              </w:r>
                            </w:hyperlink>
                            <w:r>
                              <w:rPr>
                                <w:rFonts w:ascii="Times New Roman" w:eastAsia="Times New Roman" w:hAnsi="Times New Roman" w:cs="Times New Roman"/>
                                <w:i w:val="0"/>
                                <w:iCs w:val="0"/>
                                <w:color w:val="0563C1"/>
                                <w:u w:val="single"/>
                              </w:rPr>
                              <w:t xml:space="preserve"> </w:t>
                            </w:r>
                            <w:hyperlink r:id="rId16" w:history="1">
                              <w:r w:rsidRPr="0089406E">
                                <w:rPr>
                                  <w:rStyle w:val="Hyperlink"/>
                                  <w:rFonts w:ascii="Times New Roman" w:eastAsia="Times New Roman" w:hAnsi="Times New Roman" w:cs="Times New Roman"/>
                                  <w:i w:val="0"/>
                                  <w:iCs w:val="0"/>
                                </w:rPr>
                                <w:t>https://commons.wikimedia.org/wiki/File:Otec_Closed_Diagram_in_English.JPG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0E9600" id="_x0000_t202" coordsize="21600,21600" o:spt="202" path="m,l,21600r21600,l21600,xe">
                <v:stroke joinstyle="miter"/>
                <v:path gradientshapeok="t" o:connecttype="rect"/>
              </v:shapetype>
              <v:shape id="Text Box 5" o:spid="_x0000_s1026" type="#_x0000_t202" style="position:absolute;left:0;text-align:left;margin-left:0;margin-top:196.05pt;width:45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" stroked="f">
                <v:textbox style="mso-fit-shape-to-text:t" inset="0,0,0,0">
                  <w:txbxContent>
                    <w:p w14:paraId="53A652B7" w14:textId="76DC047B" w:rsidR="00371ED8" w:rsidRDefault="00371ED8" w:rsidP="0089406E">
                      <w:pPr>
                        <w:pStyle w:val="Caption"/>
                        <w:rPr>
                          <w:rFonts w:ascii="Times New Roman" w:eastAsia="Times New Roman" w:hAnsi="Times New Roman" w:cs="Times New Roman"/>
                          <w:sz w:val="24"/>
                          <w:szCs w:val="24"/>
                        </w:rPr>
                      </w:pPr>
                      <w:r>
                        <w:t xml:space="preserve">Figure </w:t>
                      </w:r>
                      <w:fldSimple w:instr=" SEQ Figure \* ARABIC ">
                        <w:r w:rsidR="00526A06">
                          <w:rPr>
                            <w:noProof/>
                          </w:rPr>
                          <w:t>3</w:t>
                        </w:r>
                      </w:fldSimple>
                      <w:r>
                        <w:t xml:space="preserve"> - Schematic diagrams of closed-cycle OTEC (CC-OTEC) and open-cycle OTEC (OC-OTEC) systems (Images courtesy of Wikimedia Commons:  </w:t>
                      </w:r>
                      <w:hyperlink r:id="rId17">
                        <w:r w:rsidRPr="0089406E">
                          <w:rPr>
                            <w:rFonts w:ascii="Times New Roman" w:eastAsia="Times New Roman" w:hAnsi="Times New Roman" w:cs="Times New Roman"/>
                            <w:i w:val="0"/>
                            <w:iCs w:val="0"/>
                            <w:color w:val="0563C1"/>
                            <w:u w:val="single"/>
                          </w:rPr>
                          <w:t>https://commons.wikimedia.org/wiki/File:Otec_Open_Diagram_in_English.JPG</w:t>
                        </w:r>
                      </w:hyperlink>
                      <w:r>
                        <w:rPr>
                          <w:rFonts w:ascii="Times New Roman" w:eastAsia="Times New Roman" w:hAnsi="Times New Roman" w:cs="Times New Roman"/>
                          <w:i w:val="0"/>
                          <w:iCs w:val="0"/>
                          <w:color w:val="0563C1"/>
                          <w:u w:val="single"/>
                        </w:rPr>
                        <w:t xml:space="preserve"> </w:t>
                      </w:r>
                      <w:hyperlink r:id="rId18" w:history="1">
                        <w:r w:rsidRPr="0089406E">
                          <w:rPr>
                            <w:rStyle w:val="Hyperlink"/>
                            <w:rFonts w:ascii="Times New Roman" w:eastAsia="Times New Roman" w:hAnsi="Times New Roman" w:cs="Times New Roman"/>
                            <w:i w:val="0"/>
                            <w:iCs w:val="0"/>
                          </w:rPr>
                          <w:t>https://commons.wikimedia.org/wiki/File:Otec_Closed_Diagram_in_English.JPG</w:t>
                        </w:r>
                      </w:hyperlink>
                    </w:p>
                  </w:txbxContent>
                </v:textbox>
                <w10:wrap type="topAndBottom"/>
              </v:shape>
            </w:pict>
          </mc:Fallback>
        </mc:AlternateContent>
      </w:r>
      <w:r w:rsidRPr="005F4BF4">
        <w:rPr>
          <w:rFonts w:ascii="Times New Roman" w:eastAsia="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1D362D34" wp14:editId="17E3A3F6">
                <wp:simplePos x="0" y="0"/>
                <wp:positionH relativeFrom="column">
                  <wp:posOffset>0</wp:posOffset>
                </wp:positionH>
                <wp:positionV relativeFrom="paragraph">
                  <wp:posOffset>-635</wp:posOffset>
                </wp:positionV>
                <wp:extent cx="5760000" cy="2433600"/>
                <wp:effectExtent l="0" t="0" r="0" b="5080"/>
                <wp:wrapTopAndBottom/>
                <wp:docPr id="7" name="Group 6">
                  <a:extLst xmlns:a="http://schemas.openxmlformats.org/drawingml/2006/main">
                    <a:ext uri="{FF2B5EF4-FFF2-40B4-BE49-F238E27FC236}">
                      <a16:creationId xmlns:a16="http://schemas.microsoft.com/office/drawing/2014/main" id="{2895EABE-1799-40CB-89EE-B628AB7466AA}"/>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2433600"/>
                          <a:chOff x="0" y="0"/>
                          <a:chExt cx="11867625" cy="5012422"/>
                        </a:xfrm>
                      </wpg:grpSpPr>
                      <pic:pic xmlns:pic="http://schemas.openxmlformats.org/drawingml/2006/picture">
                        <pic:nvPicPr>
                          <pic:cNvPr id="2" name="image22.jpg">
                            <a:extLst>
                              <a:ext uri="{FF2B5EF4-FFF2-40B4-BE49-F238E27FC236}">
                                <a16:creationId xmlns:a16="http://schemas.microsoft.com/office/drawing/2014/main" id="{7146AE5E-5397-4077-AF76-7774D307C1D6}"/>
                              </a:ext>
                            </a:extLst>
                          </pic:cNvPr>
                          <pic:cNvPicPr/>
                        </pic:nvPicPr>
                        <pic:blipFill>
                          <a:blip r:embed="rId19"/>
                          <a:srcRect/>
                          <a:stretch>
                            <a:fillRect/>
                          </a:stretch>
                        </pic:blipFill>
                        <pic:spPr>
                          <a:xfrm>
                            <a:off x="0" y="423644"/>
                            <a:ext cx="6230223" cy="4588778"/>
                          </a:xfrm>
                          <a:prstGeom prst="rect">
                            <a:avLst/>
                          </a:prstGeom>
                          <a:ln/>
                        </pic:spPr>
                      </pic:pic>
                      <pic:pic xmlns:pic="http://schemas.openxmlformats.org/drawingml/2006/picture">
                        <pic:nvPicPr>
                          <pic:cNvPr id="3" name="image3.jpg" descr="A screenshot of a cell phone&#10;&#10;Description automatically generated">
                            <a:extLst>
                              <a:ext uri="{FF2B5EF4-FFF2-40B4-BE49-F238E27FC236}">
                                <a16:creationId xmlns:a16="http://schemas.microsoft.com/office/drawing/2014/main" id="{D9D880F5-F87C-421C-9837-E578D8499047}"/>
                              </a:ext>
                            </a:extLst>
                          </pic:cNvPr>
                          <pic:cNvPicPr/>
                        </pic:nvPicPr>
                        <pic:blipFill>
                          <a:blip r:embed="rId20"/>
                          <a:srcRect/>
                          <a:stretch>
                            <a:fillRect/>
                          </a:stretch>
                        </pic:blipFill>
                        <pic:spPr>
                          <a:xfrm>
                            <a:off x="5798191" y="188752"/>
                            <a:ext cx="6069434" cy="4626529"/>
                          </a:xfrm>
                          <a:prstGeom prst="rect">
                            <a:avLst/>
                          </a:prstGeom>
                          <a:ln/>
                        </pic:spPr>
                      </pic:pic>
                      <wps:wsp>
                        <wps:cNvPr id="4" name="Rectangle 4">
                          <a:extLst>
                            <a:ext uri="{FF2B5EF4-FFF2-40B4-BE49-F238E27FC236}">
                              <a16:creationId xmlns:a16="http://schemas.microsoft.com/office/drawing/2014/main" id="{B0B9899A-14B1-4F9F-955B-468ED195094C}"/>
                            </a:ext>
                          </a:extLst>
                        </wps:cNvPr>
                        <wps:cNvSpPr/>
                        <wps:spPr>
                          <a:xfrm>
                            <a:off x="5542326" y="0"/>
                            <a:ext cx="1119930" cy="14890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30362B5" id="Group 6" o:spid="_x0000_s1026" style="position:absolute;margin-left:0;margin-top:-.05pt;width:453.55pt;height:191.6pt;z-index:251667456;mso-width-relative:margin;mso-height-relative:margin" coordsize="118676,50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NaPmrEgrwAAIK8AABQAAABkcnMvbWVkaWEvaW1hZ2UyLmpw&#10;Z//Y/+AAEEpGSUYAAQIAAAEAAQAA/9sAQwAIBgYHBgUIBwcHCQkICgwUDQwLCwwZEhMPFB0aHx4d&#10;GhwcICQuJyAiLCMcHCg3KSwwMTQ0NB8nOT04MjwuMzQy/9sAQwEJCQkMCwwYDQ0YMiEcITIyMjIy&#10;MjIyMjIyMjIyMjIyMjIyMjIyMjIyMjIyMjIyMjIyMjIyMjIyMjIyMjIyMjIy/8AAEQgB6wK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jpg" o:spid="_x0000_s1027" type="#_x0000_t75" style="position:absolute;top:4236;width:62302;height:4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">
                  <v:imagedata r:id="rId21" o:title=""/>
                </v:shape>
                <v:shape id="image3.jpg" o:spid="_x0000_s1028" type="#_x0000_t75" alt="A screenshot of a cell phone&#10;&#10;Description automatically generated" style="position:absolute;left:57981;top:1887;width:60695;height:46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">
                  <v:imagedata r:id="rId22" o:title="A screenshot of a cell phone&#10;&#10;Description automatically generated"/>
                </v:shape>
                <v:rect id="Rectangle 4" o:spid="_x0000_s1029" style="position:absolute;left:55423;width:11199;height:14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pUxAAAANoAAAAPAAAAZHJzL2Rvd25yZXYueG1sRI9PawIx&#10;FMTvhX6H8ApeimZ1i8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BqbGlTEAAAA2gAAAA8A&#10;AAAAAAAAAAAAAAAABwIAAGRycy9kb3ducmV2LnhtbFBLBQYAAAAAAwADALcAAAD4AgAAAAA=&#10;" fillcolor="white [3212]" stroked="f" strokeweight="1pt"/>
                <w10:wrap type="topAndBottom"/>
              </v:group>
            </w:pict>
          </mc:Fallback>
        </mc:AlternateContent>
      </w:r>
      <w:r w:rsidR="00A47B3D">
        <w:rPr>
          <w:rFonts w:ascii="Times New Roman" w:eastAsia="Times New Roman" w:hAnsi="Times New Roman" w:cs="Times New Roman"/>
          <w:sz w:val="24"/>
          <w:szCs w:val="24"/>
        </w:rPr>
        <w:t xml:space="preserve">Figure 3 </w:t>
      </w:r>
      <w:r w:rsidR="0087110D">
        <w:rPr>
          <w:rFonts w:ascii="Times New Roman" w:eastAsia="Times New Roman" w:hAnsi="Times New Roman" w:cs="Times New Roman"/>
          <w:sz w:val="24"/>
          <w:szCs w:val="24"/>
        </w:rPr>
        <w:t>two schematic versions of OTEC cycles, (a) closed and (b) open.  The former uses a high vapor pressure working fluid together with heat exchangers</w:t>
      </w:r>
      <w:r w:rsidR="00A47B3D">
        <w:rPr>
          <w:rFonts w:ascii="Times New Roman" w:eastAsia="Times New Roman" w:hAnsi="Times New Roman" w:cs="Times New Roman"/>
          <w:sz w:val="24"/>
          <w:szCs w:val="24"/>
        </w:rPr>
        <w:t xml:space="preserve"> where th</w:t>
      </w:r>
      <w:r w:rsidR="0087110D">
        <w:rPr>
          <w:rFonts w:ascii="Times New Roman" w:eastAsia="Times New Roman" w:hAnsi="Times New Roman" w:cs="Times New Roman"/>
          <w:sz w:val="24"/>
          <w:szCs w:val="24"/>
        </w:rPr>
        <w:t>e warm surface ocean water vaporizes the fluid, which then drives a turbine and a generator.  The fluid condenses when coming in contact with the cold reservoir, water coming from the deep ocean. There is a considerable body of literature looking at different thermodynamics cycles to optimize OTEC output</w:t>
      </w:r>
      <w:ins w:id="194" w:author="Robert Brecha" w:date="2020-08-25T12:42:00Z">
        <w:r w:rsidR="00A47B3D">
          <w:rPr>
            <w:rFonts w:ascii="Times New Roman" w:eastAsia="Times New Roman" w:hAnsi="Times New Roman" w:cs="Times New Roman"/>
            <w:sz w:val="24"/>
            <w:szCs w:val="24"/>
          </w:rPr>
          <w:t xml:space="preserve">  </w:t>
        </w:r>
      </w:ins>
      <w:r w:rsidR="0087110D">
        <w:rPr>
          <w:rFonts w:ascii="Times New Roman" w:eastAsia="Times New Roman" w:hAnsi="Times New Roman" w:cs="Times New Roman"/>
          <w:sz w:val="24"/>
          <w:szCs w:val="24"/>
        </w:rPr>
        <w:t xml:space="preserve"> (</w:t>
      </w:r>
      <w:sdt>
        <w:sdtPr>
          <w:tag w:val="goog_rdk_225"/>
          <w:id w:val="227043350"/>
        </w:sdtPr>
        <w:sdtContent>
          <w:ins w:id="195" w:author="Masaō Ashtine" w:date="2020-06-18T10:40:00Z">
            <w:r w:rsidR="0087110D">
              <w:rPr>
                <w:rFonts w:ascii="Times New Roman" w:eastAsia="Times New Roman" w:hAnsi="Times New Roman" w:cs="Times New Roman"/>
                <w:sz w:val="24"/>
                <w:szCs w:val="24"/>
              </w:rPr>
              <w:t xml:space="preserve">Yeh et al., 2005; Ikegami, </w:t>
            </w:r>
            <w:proofErr w:type="spellStart"/>
            <w:r w:rsidR="0087110D">
              <w:rPr>
                <w:rFonts w:ascii="Times New Roman" w:eastAsia="Times New Roman" w:hAnsi="Times New Roman" w:cs="Times New Roman"/>
                <w:sz w:val="24"/>
                <w:szCs w:val="24"/>
              </w:rPr>
              <w:t>Yasunaga</w:t>
            </w:r>
            <w:proofErr w:type="spellEnd"/>
            <w:r w:rsidR="0087110D">
              <w:rPr>
                <w:rFonts w:ascii="Times New Roman" w:eastAsia="Times New Roman" w:hAnsi="Times New Roman" w:cs="Times New Roman"/>
                <w:sz w:val="24"/>
                <w:szCs w:val="24"/>
              </w:rPr>
              <w:t xml:space="preserve">, &amp; </w:t>
            </w:r>
            <w:proofErr w:type="spellStart"/>
            <w:r w:rsidR="0087110D">
              <w:rPr>
                <w:rFonts w:ascii="Times New Roman" w:eastAsia="Times New Roman" w:hAnsi="Times New Roman" w:cs="Times New Roman"/>
                <w:sz w:val="24"/>
                <w:szCs w:val="24"/>
              </w:rPr>
              <w:t>Morisaki</w:t>
            </w:r>
            <w:proofErr w:type="spellEnd"/>
            <w:r w:rsidR="0087110D">
              <w:rPr>
                <w:rFonts w:ascii="Times New Roman" w:eastAsia="Times New Roman" w:hAnsi="Times New Roman" w:cs="Times New Roman"/>
                <w:sz w:val="24"/>
                <w:szCs w:val="24"/>
              </w:rPr>
              <w:t xml:space="preserve">, 2018; </w:t>
            </w:r>
          </w:ins>
        </w:sdtContent>
      </w:sdt>
      <w:proofErr w:type="spellStart"/>
      <w:r w:rsidR="0087110D">
        <w:rPr>
          <w:rFonts w:ascii="Times New Roman" w:eastAsia="Times New Roman" w:hAnsi="Times New Roman" w:cs="Times New Roman"/>
          <w:sz w:val="24"/>
          <w:szCs w:val="24"/>
        </w:rPr>
        <w:t>Bernardoni</w:t>
      </w:r>
      <w:proofErr w:type="spellEnd"/>
      <w:sdt>
        <w:sdtPr>
          <w:tag w:val="goog_rdk_226"/>
          <w:id w:val="2024362578"/>
        </w:sdtPr>
        <w:sdtContent>
          <w:ins w:id="196" w:author="Masaō Ashtine" w:date="2020-06-18T10:39:00Z">
            <w:r w:rsidR="0087110D">
              <w:rPr>
                <w:rFonts w:ascii="Times New Roman" w:eastAsia="Times New Roman" w:hAnsi="Times New Roman" w:cs="Times New Roman"/>
                <w:sz w:val="24"/>
                <w:szCs w:val="24"/>
              </w:rPr>
              <w:t xml:space="preserve"> et al.</w:t>
            </w:r>
          </w:ins>
        </w:sdtContent>
      </w:sdt>
      <w:sdt>
        <w:sdtPr>
          <w:tag w:val="goog_rdk_227"/>
          <w:id w:val="1843894463"/>
        </w:sdtPr>
        <w:sdtContent>
          <w:del w:id="197" w:author="Masaō Ashtine" w:date="2020-06-18T10:39:00Z">
            <w:r w:rsidR="0087110D">
              <w:rPr>
                <w:rFonts w:ascii="Times New Roman" w:eastAsia="Times New Roman" w:hAnsi="Times New Roman" w:cs="Times New Roman"/>
                <w:sz w:val="24"/>
                <w:szCs w:val="24"/>
              </w:rPr>
              <w:delText>, Binotti, &amp; Giostri</w:delText>
            </w:r>
          </w:del>
        </w:sdtContent>
      </w:sdt>
      <w:r w:rsidR="0087110D">
        <w:rPr>
          <w:rFonts w:ascii="Times New Roman" w:eastAsia="Times New Roman" w:hAnsi="Times New Roman" w:cs="Times New Roman"/>
          <w:sz w:val="24"/>
          <w:szCs w:val="24"/>
        </w:rPr>
        <w:t xml:space="preserve">, 2019; Chen et al., 2019; </w:t>
      </w:r>
      <w:sdt>
        <w:sdtPr>
          <w:tag w:val="goog_rdk_228"/>
          <w:id w:val="1067836273"/>
        </w:sdtPr>
        <w:sdtContent>
          <w:del w:id="198" w:author="Masaō Ashtine" w:date="2020-06-18T10:40:00Z">
            <w:r w:rsidR="0087110D">
              <w:rPr>
                <w:rFonts w:ascii="Times New Roman" w:eastAsia="Times New Roman" w:hAnsi="Times New Roman" w:cs="Times New Roman"/>
                <w:sz w:val="24"/>
                <w:szCs w:val="24"/>
              </w:rPr>
              <w:delText xml:space="preserve">Ikegami, Yasunaga, &amp; Morisaki, 2018; Yeh, </w:delText>
            </w:r>
            <w:r w:rsidR="0087110D">
              <w:rPr>
                <w:rFonts w:ascii="Times New Roman" w:eastAsia="Times New Roman" w:hAnsi="Times New Roman" w:cs="Times New Roman"/>
                <w:sz w:val="24"/>
                <w:szCs w:val="24"/>
              </w:rPr>
              <w:lastRenderedPageBreak/>
              <w:delText>Su, &amp; Yang, 2005</w:delText>
            </w:r>
          </w:del>
        </w:sdtContent>
      </w:sdt>
      <w:r w:rsidR="0087110D">
        <w:rPr>
          <w:rFonts w:ascii="Times New Roman" w:eastAsia="Times New Roman" w:hAnsi="Times New Roman" w:cs="Times New Roman"/>
          <w:sz w:val="24"/>
          <w:szCs w:val="24"/>
        </w:rPr>
        <w:t>)</w:t>
      </w:r>
      <w:sdt>
        <w:sdtPr>
          <w:tag w:val="goog_rdk_229"/>
          <w:id w:val="-897744869"/>
        </w:sdtPr>
        <w:sdtContent>
          <w:ins w:id="199" w:author="Masaō Ashtine" w:date="2020-06-18T10:41:00Z">
            <w:r w:rsidR="0087110D">
              <w:rPr>
                <w:rFonts w:ascii="Times New Roman" w:eastAsia="Times New Roman" w:hAnsi="Times New Roman" w:cs="Times New Roman"/>
                <w:sz w:val="24"/>
                <w:szCs w:val="24"/>
              </w:rPr>
              <w:t>.</w:t>
            </w:r>
          </w:ins>
        </w:sdtContent>
      </w:sdt>
      <w:r w:rsidR="0087110D">
        <w:rPr>
          <w:rFonts w:ascii="Times New Roman" w:eastAsia="Times New Roman" w:hAnsi="Times New Roman" w:cs="Times New Roman"/>
          <w:sz w:val="24"/>
          <w:szCs w:val="24"/>
        </w:rPr>
        <w:t xml:space="preserve"> </w:t>
      </w:r>
      <w:customXmlDelRangeStart w:id="200" w:author="Robert Brecha" w:date="2020-08-25T12:47:00Z"/>
      <w:sdt>
        <w:sdtPr>
          <w:tag w:val="goog_rdk_230"/>
          <w:id w:val="-99880769"/>
        </w:sdtPr>
        <w:sdtContent>
          <w:customXmlDelRangeEnd w:id="200"/>
          <w:customXmlDelRangeStart w:id="201" w:author="Robert Brecha" w:date="2020-08-25T12:47:00Z"/>
        </w:sdtContent>
      </w:sdt>
      <w:customXmlDelRangeEnd w:id="201"/>
      <w:r w:rsidR="0087110D">
        <w:rPr>
          <w:rFonts w:ascii="Times New Roman" w:eastAsia="Times New Roman" w:hAnsi="Times New Roman" w:cs="Times New Roman"/>
          <w:sz w:val="24"/>
          <w:szCs w:val="24"/>
        </w:rPr>
        <w:t>OC-OTEC</w:t>
      </w:r>
      <w:customXmlDelRangeStart w:id="202" w:author="Robert Brecha" w:date="2020-08-25T12:47:00Z"/>
      <w:sdt>
        <w:sdtPr>
          <w:tag w:val="goog_rdk_231"/>
          <w:id w:val="1330555798"/>
        </w:sdtPr>
        <w:sdtContent>
          <w:customXmlDelRangeEnd w:id="202"/>
          <w:ins w:id="203" w:author="Robert Brecha" w:date="2020-08-25T12:47:00Z">
            <w:r w:rsidR="007B0074">
              <w:t xml:space="preserve"> </w:t>
            </w:r>
          </w:ins>
          <w:customXmlDelRangeStart w:id="204" w:author="Robert Brecha" w:date="2020-08-25T12:47:00Z"/>
        </w:sdtContent>
      </w:sdt>
      <w:customXmlDelRangeEnd w:id="204"/>
      <w:del w:id="205" w:author="Robert Brecha" w:date="2020-08-25T12:47:00Z">
        <w:r w:rsidR="0087110D" w:rsidDel="007B0074">
          <w:rPr>
            <w:rFonts w:ascii="Times New Roman" w:eastAsia="Times New Roman" w:hAnsi="Times New Roman" w:cs="Times New Roman"/>
            <w:sz w:val="24"/>
            <w:szCs w:val="24"/>
          </w:rPr>
          <w:delText xml:space="preserve"> </w:delText>
        </w:r>
      </w:del>
      <w:r w:rsidR="0087110D">
        <w:rPr>
          <w:rFonts w:ascii="Times New Roman" w:eastAsia="Times New Roman" w:hAnsi="Times New Roman" w:cs="Times New Roman"/>
          <w:sz w:val="24"/>
          <w:szCs w:val="24"/>
        </w:rPr>
        <w:t xml:space="preserve">takes warm surface water and draws it into a low pressure chamber in which it is flash evaporated (boiled) </w:t>
      </w:r>
      <w:r w:rsidR="007B0074">
        <w:rPr>
          <w:rFonts w:ascii="Times New Roman" w:eastAsia="Times New Roman" w:hAnsi="Times New Roman" w:cs="Times New Roman"/>
          <w:sz w:val="24"/>
          <w:szCs w:val="24"/>
        </w:rPr>
        <w:t xml:space="preserve">which </w:t>
      </w:r>
      <w:r w:rsidR="0087110D">
        <w:rPr>
          <w:rFonts w:ascii="Times New Roman" w:eastAsia="Times New Roman" w:hAnsi="Times New Roman" w:cs="Times New Roman"/>
          <w:sz w:val="24"/>
          <w:szCs w:val="24"/>
        </w:rPr>
        <w:t>drives a low pressure turbine and</w:t>
      </w:r>
      <w:ins w:id="206" w:author="Robert Brecha" w:date="2020-08-28T13:09:00Z">
        <w:r w:rsidR="00F41369">
          <w:rPr>
            <w:rFonts w:ascii="Times New Roman" w:eastAsia="Times New Roman" w:hAnsi="Times New Roman" w:cs="Times New Roman"/>
            <w:sz w:val="24"/>
            <w:szCs w:val="24"/>
          </w:rPr>
          <w:t xml:space="preserve"> </w:t>
        </w:r>
        <w:proofErr w:type="spellStart"/>
        <w:r w:rsidR="00F41369">
          <w:rPr>
            <w:rFonts w:ascii="Times New Roman" w:eastAsia="Times New Roman" w:hAnsi="Times New Roman" w:cs="Times New Roman"/>
            <w:sz w:val="24"/>
            <w:szCs w:val="24"/>
          </w:rPr>
          <w:t>subseqeuntly</w:t>
        </w:r>
        <w:proofErr w:type="spellEnd"/>
        <w:r w:rsidR="00F41369">
          <w:rPr>
            <w:rFonts w:ascii="Times New Roman" w:eastAsia="Times New Roman" w:hAnsi="Times New Roman" w:cs="Times New Roman"/>
            <w:sz w:val="24"/>
            <w:szCs w:val="24"/>
          </w:rPr>
          <w:t xml:space="preserve"> the</w:t>
        </w:r>
      </w:ins>
      <w:r w:rsidR="0087110D">
        <w:rPr>
          <w:rFonts w:ascii="Times New Roman" w:eastAsia="Times New Roman" w:hAnsi="Times New Roman" w:cs="Times New Roman"/>
          <w:sz w:val="24"/>
          <w:szCs w:val="24"/>
        </w:rPr>
        <w:t xml:space="preserve"> </w:t>
      </w:r>
      <w:customXmlDelRangeStart w:id="207" w:author="Robert Brecha" w:date="2020-08-28T13:10:00Z"/>
      <w:sdt>
        <w:sdtPr>
          <w:tag w:val="goog_rdk_234"/>
          <w:id w:val="-513617890"/>
        </w:sdtPr>
        <w:sdtContent>
          <w:customXmlDelRangeEnd w:id="207"/>
          <w:del w:id="208" w:author="Robert Brecha" w:date="2020-08-28T13:10:00Z">
            <w:r w:rsidR="0087110D" w:rsidDel="00F41369">
              <w:rPr>
                <w:rFonts w:ascii="Times New Roman" w:eastAsia="Times New Roman" w:hAnsi="Times New Roman" w:cs="Times New Roman"/>
                <w:sz w:val="24"/>
                <w:szCs w:val="24"/>
              </w:rPr>
              <w:delText>subsequently the</w:delText>
            </w:r>
          </w:del>
          <w:customXmlDelRangeStart w:id="209" w:author="Robert Brecha" w:date="2020-08-28T13:10:00Z"/>
        </w:sdtContent>
      </w:sdt>
      <w:customXmlDelRangeEnd w:id="209"/>
      <w:customXmlDelRangeStart w:id="210" w:author="Robert Brecha" w:date="2020-08-28T13:09:00Z"/>
      <w:sdt>
        <w:sdtPr>
          <w:tag w:val="goog_rdk_235"/>
          <w:id w:val="1857607915"/>
        </w:sdtPr>
        <w:sdtContent>
          <w:customXmlDelRangeEnd w:id="210"/>
          <w:customXmlDelRangeStart w:id="211" w:author="Robert Brecha" w:date="2020-08-28T13:09:00Z"/>
        </w:sdtContent>
      </w:sdt>
      <w:customXmlDelRangeEnd w:id="211"/>
      <w:customXmlDelRangeStart w:id="212" w:author="Robert Brecha" w:date="2020-08-28T13:09:00Z"/>
      <w:sdt>
        <w:sdtPr>
          <w:tag w:val="goog_rdk_236"/>
          <w:id w:val="473416051"/>
        </w:sdtPr>
        <w:sdtContent>
          <w:customXmlDelRangeEnd w:id="212"/>
          <w:customXmlDelRangeStart w:id="213" w:author="Robert Brecha" w:date="2020-08-28T13:09:00Z"/>
        </w:sdtContent>
      </w:sdt>
      <w:customXmlDelRangeEnd w:id="213"/>
      <w:r w:rsidR="0087110D">
        <w:rPr>
          <w:rFonts w:ascii="Times New Roman" w:eastAsia="Times New Roman" w:hAnsi="Times New Roman" w:cs="Times New Roman"/>
          <w:sz w:val="24"/>
          <w:szCs w:val="24"/>
        </w:rPr>
        <w:t xml:space="preserve"> generator.  Here</w:t>
      </w:r>
      <w:sdt>
        <w:sdtPr>
          <w:tag w:val="goog_rdk_237"/>
          <w:id w:val="-1172794416"/>
        </w:sdtPr>
        <w:sdtContent>
          <w:r w:rsidR="0087110D">
            <w:rPr>
              <w:rFonts w:ascii="Times New Roman" w:eastAsia="Times New Roman" w:hAnsi="Times New Roman" w:cs="Times New Roman"/>
              <w:sz w:val="24"/>
              <w:szCs w:val="24"/>
            </w:rPr>
            <w:t>,</w:t>
          </w:r>
        </w:sdtContent>
      </w:sdt>
      <w:r w:rsidR="0087110D">
        <w:rPr>
          <w:rFonts w:ascii="Times New Roman" w:eastAsia="Times New Roman" w:hAnsi="Times New Roman" w:cs="Times New Roman"/>
          <w:sz w:val="24"/>
          <w:szCs w:val="24"/>
        </w:rPr>
        <w:t xml:space="preserve"> the condensed water resulting from heat-exchanger contact with the cold</w:t>
      </w:r>
      <w:sdt>
        <w:sdtPr>
          <w:tag w:val="goog_rdk_238"/>
          <w:id w:val="-287893357"/>
        </w:sdtPr>
        <w:sdtContent>
          <w:r w:rsidR="0087110D">
            <w:rPr>
              <w:rFonts w:ascii="Times New Roman" w:eastAsia="Times New Roman" w:hAnsi="Times New Roman" w:cs="Times New Roman"/>
              <w:sz w:val="24"/>
              <w:szCs w:val="24"/>
            </w:rPr>
            <w:t>er,</w:t>
          </w:r>
        </w:sdtContent>
      </w:sdt>
      <w:r w:rsidR="0087110D">
        <w:rPr>
          <w:rFonts w:ascii="Times New Roman" w:eastAsia="Times New Roman" w:hAnsi="Times New Roman" w:cs="Times New Roman"/>
          <w:sz w:val="24"/>
          <w:szCs w:val="24"/>
        </w:rPr>
        <w:t xml:space="preserve"> deep</w:t>
      </w:r>
      <w:sdt>
        <w:sdtPr>
          <w:tag w:val="goog_rdk_239"/>
          <w:id w:val="446512404"/>
        </w:sdtPr>
        <w:sdtContent>
          <w:r w:rsidR="0087110D">
            <w:rPr>
              <w:rFonts w:ascii="Times New Roman" w:eastAsia="Times New Roman" w:hAnsi="Times New Roman" w:cs="Times New Roman"/>
              <w:sz w:val="24"/>
              <w:szCs w:val="24"/>
            </w:rPr>
            <w:t>-</w:t>
          </w:r>
        </w:sdtContent>
      </w:sdt>
      <w:sdt>
        <w:sdtPr>
          <w:tag w:val="goog_rdk_240"/>
          <w:id w:val="-1976210208"/>
          <w:showingPlcHdr/>
        </w:sdtPr>
        <w:sdtContent>
          <w:r w:rsidR="007B0074">
            <w:t xml:space="preserve">     </w:t>
          </w:r>
        </w:sdtContent>
      </w:sdt>
      <w:r w:rsidR="0087110D">
        <w:rPr>
          <w:rFonts w:ascii="Times New Roman" w:eastAsia="Times New Roman" w:hAnsi="Times New Roman" w:cs="Times New Roman"/>
          <w:sz w:val="24"/>
          <w:szCs w:val="24"/>
        </w:rPr>
        <w:t>ocean water, is also desalinated in the process, a co-benefit of this process cycle.</w:t>
      </w:r>
      <w:r w:rsidR="00F41369">
        <w:rPr>
          <w:rFonts w:ascii="Times New Roman" w:eastAsia="Times New Roman" w:hAnsi="Times New Roman" w:cs="Times New Roman"/>
          <w:sz w:val="24"/>
          <w:szCs w:val="24"/>
        </w:rPr>
        <w:t xml:space="preserve"> </w:t>
      </w:r>
      <w:r w:rsidR="00F41369">
        <w:rPr>
          <w:rFonts w:ascii="Times New Roman" w:eastAsia="Times New Roman" w:hAnsi="Times New Roman" w:cs="Times New Roman"/>
          <w:sz w:val="24"/>
          <w:szCs w:val="24"/>
        </w:rPr>
        <w:fldChar w:fldCharType="begin" w:fldLock="1"/>
      </w:r>
      <w:r w:rsidR="00F41369">
        <w:rPr>
          <w:rFonts w:ascii="Times New Roman" w:eastAsia="Times New Roman" w:hAnsi="Times New Roman" w:cs="Times New Roman"/>
          <w:sz w:val="24"/>
          <w:szCs w:val="24"/>
        </w:rPr>
        <w:instrText>ADDIN CSL_CITATION {"citationItems":[{"id":"ITEM-1","itemData":{"DOI":"10.1115/1.4027575","ISSN":"15288986","abstract":"A model for calculation and optimization of seawater desalination process is presented. In this process, temperature difference between the upper and the lower strata of the ocean is utilized in producing fresh water, by evaporating the warm surface seawater at a reduced pressure and then condensing the generated steam by using the colder seawater drawn from the depth of the ocean to produce distilled water. In order to make the optimization process realistic, the developed model takes into consideration the characteristics of the proposed location such as temperature and density variation with depth, seabed topography, and subsequently the actual lengths of the cold and the warm seawater intake pipes. This article gives details of the process and investigates on the influence of various parameters on its economics. As electricity is the sole source of energy used, the objective function was taken as the specific energy, i.e., the amount of electrical energy required for producing a unit mass of distilled water. Results indicate that distilled water can be produced at a value as low as 5.5 kWh per ton, which makes the process competitive with most of the existing desalination technologies. Copyright © 2014 by ASME.","author":[{"dropping-particle":"","family":"Mutair","given":"Sami","non-dropping-particle":"","parse-names":false,"suffix":""},{"dropping-particle":"","family":"Ikegami","given":"Yasuyuki","non-dropping-particle":"","parse-names":false,"suffix":""}],"container-title":"Journal of Solar Energy Engineering, Transactions of the ASME","id":"ITEM-1","issue":"4","issued":{"date-parts":[["2014"]]},"page":"1-8","title":"Design optimization of shore-based low temperature thermal desalination system utilizing the ocean thermal energy","type":"article-journal","volume":"136"},"uris":["http://www.mendeley.com/documents/?uuid=9d83aa37-d967-4cf5-9305-0c6c2f56f7f9"]},{"id":"ITEM-2","itemData":{"DOI":"10.1016/j.renene.2015.06.014","ISSN":"18790682","abstract":"Multiple condensers are used for dual-use open cycle ocean thermal energy conversion to generate both electric power and desalinated water with preset ratios. Fundamentals of heat and mass transfer phenomena are scrutinized to identify optimal operational conditions of various OC-OTEC plant scales. Important control parameters include warm water temperature and its intake rate, vacuum pressure in the evaporator, and cold water temperature. Intake rate of the cold deep seawater is estimated based on the operational mode and conditions. Performances of the multiple condenser OC-OTEC system, power generation and seawater desalination capacities are analytically evaluated in terms of steam flow fractions, temperature of intake seawater, and vacuum pressure. This research provides unprecedented levels of theoretical depth, mathematical details, and design criteria for highly optimized dual-use OC-OTEC operations. Future research directions for OC-OTEC technologies are also discussed in detail.","author":[{"dropping-particle":"","family":"Kim","given":"Albert S.","non-dropping-particle":"","parse-names":false,"suffix":""},{"dropping-particle":"","family":"Kim","given":"Hyeon Ju","non-dropping-particle":"","parse-names":false,"suffix":""},{"dropping-particle":"","family":"Lee","given":"Ho Saeng","non-dropping-particle":"","parse-names":false,"suffix":""},{"dropping-particle":"","family":"Cha","given":"Sangwon","non-dropping-particle":"","parse-names":false,"suffix":""}],"container-title":"Renewable Energy","id":"ITEM-2","issued":{"date-parts":[["2016"]]},"page":"344-358","publisher":"Elsevier Ltd","title":"Dual-use open cycle ocean thermal energy conversion (OC-OTEC) using multiple condensers for adjustable power generation and seawater desalination","type":"article-journal","volume":"85"},"uris":["http://www.mendeley.com/documents/?uuid=0ce01014-0e38-4bf4-992e-cb654a5755b0"]}],"mendeley":{"formattedCitation":"(Kim et al., 2016a; Mutair &amp; Ikegami, 2014)","plainTextFormattedCitation":"(Kim et al., 2016a; Mutair &amp; Ikegami, 2014)","previouslyFormattedCitation":"(Kim et al., 2016a; Mutair &amp; Ikegami, 2014)"},"properties":{"noteIndex":0},"schema":"https://github.com/citation-style-language/schema/raw/master/csl-citation.json"}</w:instrText>
      </w:r>
      <w:r w:rsidR="00F41369">
        <w:rPr>
          <w:rFonts w:ascii="Times New Roman" w:eastAsia="Times New Roman" w:hAnsi="Times New Roman" w:cs="Times New Roman"/>
          <w:sz w:val="24"/>
          <w:szCs w:val="24"/>
        </w:rPr>
        <w:fldChar w:fldCharType="separate"/>
      </w:r>
      <w:r w:rsidR="00F41369" w:rsidRPr="00BA1C0E">
        <w:rPr>
          <w:rFonts w:ascii="Times New Roman" w:eastAsia="Times New Roman" w:hAnsi="Times New Roman" w:cs="Times New Roman"/>
          <w:noProof/>
          <w:sz w:val="24"/>
          <w:szCs w:val="24"/>
        </w:rPr>
        <w:t>(Kim et al., 2016a; Mutair &amp; Ikegami, 2014)</w:t>
      </w:r>
      <w:r w:rsidR="00F41369">
        <w:rPr>
          <w:rFonts w:ascii="Times New Roman" w:eastAsia="Times New Roman" w:hAnsi="Times New Roman" w:cs="Times New Roman"/>
          <w:sz w:val="24"/>
          <w:szCs w:val="24"/>
        </w:rPr>
        <w:fldChar w:fldCharType="end"/>
      </w:r>
      <w:del w:id="214" w:author="Robert Brecha" w:date="2020-08-28T13:10:00Z">
        <w:r w:rsidR="00F41369" w:rsidDel="00F41369">
          <w:rPr>
            <w:rFonts w:ascii="Times New Roman" w:eastAsia="Times New Roman" w:hAnsi="Times New Roman" w:cs="Times New Roman"/>
            <w:sz w:val="24"/>
            <w:szCs w:val="24"/>
          </w:rPr>
          <w:delText xml:space="preserve"> </w:delText>
        </w:r>
      </w:del>
      <w:customXmlDelRangeStart w:id="215" w:author="Robert Brecha" w:date="2020-08-28T13:10:00Z"/>
      <w:sdt>
        <w:sdtPr>
          <w:tag w:val="goog_rdk_241"/>
          <w:id w:val="561756859"/>
        </w:sdtPr>
        <w:sdtContent>
          <w:customXmlDelRangeEnd w:id="215"/>
          <w:customXmlDelRangeStart w:id="216" w:author="Robert Brecha" w:date="2020-08-28T13:10:00Z"/>
        </w:sdtContent>
      </w:sdt>
      <w:customXmlDelRangeEnd w:id="216"/>
      <w:r w:rsidR="0087110D" w:rsidRPr="00F41369">
        <w:rPr>
          <w:rFonts w:ascii="Times New Roman" w:eastAsia="Times New Roman" w:hAnsi="Times New Roman" w:cs="Times New Roman"/>
          <w:sz w:val="24"/>
          <w:szCs w:val="24"/>
        </w:rPr>
        <w:t>.</w:t>
      </w:r>
    </w:p>
    <w:p w14:paraId="000000B1" w14:textId="6FFDE67B" w:rsidR="00841E46" w:rsidRDefault="0087110D">
      <w:pPr>
        <w:spacing w:line="360" w:lineRule="auto"/>
        <w:jc w:val="both"/>
        <w:rPr>
          <w:rFonts w:ascii="Times New Roman" w:eastAsia="Times New Roman" w:hAnsi="Times New Roman" w:cs="Times New Roman"/>
          <w:sz w:val="24"/>
          <w:szCs w:val="24"/>
        </w:rPr>
      </w:pPr>
      <w:r w:rsidRPr="00F41369">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For both processes there </w:t>
      </w:r>
      <w:sdt>
        <w:sdtPr>
          <w:tag w:val="goog_rdk_246"/>
          <w:id w:val="935407780"/>
        </w:sdtPr>
        <w:sdtContent>
          <w:proofErr w:type="spellStart"/>
          <w:r>
            <w:rPr>
              <w:rFonts w:ascii="Times New Roman" w:eastAsia="Times New Roman" w:hAnsi="Times New Roman" w:cs="Times New Roman"/>
              <w:sz w:val="24"/>
              <w:szCs w:val="24"/>
            </w:rPr>
            <w:t>is</w:t>
          </w:r>
        </w:sdtContent>
      </w:sdt>
      <w:r>
        <w:rPr>
          <w:rFonts w:ascii="Times New Roman" w:eastAsia="Times New Roman" w:hAnsi="Times New Roman" w:cs="Times New Roman"/>
          <w:sz w:val="24"/>
          <w:szCs w:val="24"/>
        </w:rPr>
        <w:t>potential</w:t>
      </w:r>
      <w:proofErr w:type="spellEnd"/>
      <w:r>
        <w:rPr>
          <w:rFonts w:ascii="Times New Roman" w:eastAsia="Times New Roman" w:hAnsi="Times New Roman" w:cs="Times New Roman"/>
          <w:sz w:val="24"/>
          <w:szCs w:val="24"/>
        </w:rPr>
        <w:t xml:space="preserve"> for using the circulating cold water for SWAC, essentially a </w:t>
      </w:r>
      <w:r w:rsidR="007B0074">
        <w:rPr>
          <w:rFonts w:ascii="Times New Roman" w:eastAsia="Times New Roman" w:hAnsi="Times New Roman" w:cs="Times New Roman"/>
          <w:sz w:val="24"/>
          <w:szCs w:val="24"/>
        </w:rPr>
        <w:t xml:space="preserve">  low-carbon and low-cost </w:t>
      </w:r>
      <w:r>
        <w:rPr>
          <w:rFonts w:ascii="Times New Roman" w:eastAsia="Times New Roman" w:hAnsi="Times New Roman" w:cs="Times New Roman"/>
          <w:sz w:val="24"/>
          <w:szCs w:val="24"/>
        </w:rPr>
        <w:t xml:space="preserve">replacement for chiller-based cooling.  </w:t>
      </w:r>
      <w:sdt>
        <w:sdtPr>
          <w:tag w:val="goog_rdk_252"/>
          <w:id w:val="421693722"/>
        </w:sdtPr>
        <w:sdtContent>
          <w:r>
            <w:rPr>
              <w:rFonts w:ascii="Times New Roman" w:eastAsia="Times New Roman" w:hAnsi="Times New Roman" w:cs="Times New Roman"/>
              <w:sz w:val="24"/>
              <w:szCs w:val="24"/>
            </w:rPr>
            <w:t>However,</w:t>
          </w:r>
        </w:sdtContent>
      </w:sdt>
      <w:r>
        <w:rPr>
          <w:rFonts w:ascii="Times New Roman" w:eastAsia="Times New Roman" w:hAnsi="Times New Roman" w:cs="Times New Roman"/>
          <w:sz w:val="24"/>
          <w:szCs w:val="24"/>
        </w:rPr>
        <w:t xml:space="preserve"> </w:t>
      </w:r>
      <w:sdt>
        <w:sdtPr>
          <w:tag w:val="goog_rdk_253"/>
          <w:id w:val="-51312606"/>
        </w:sdtPr>
        <w:sdtContent>
          <w:r>
            <w:rPr>
              <w:rFonts w:ascii="Times New Roman" w:eastAsia="Times New Roman" w:hAnsi="Times New Roman" w:cs="Times New Roman"/>
              <w:sz w:val="24"/>
              <w:szCs w:val="24"/>
            </w:rPr>
            <w:t>i</w:t>
          </w:r>
        </w:sdtContent>
      </w:sdt>
      <w:r>
        <w:rPr>
          <w:rFonts w:ascii="Times New Roman" w:eastAsia="Times New Roman" w:hAnsi="Times New Roman" w:cs="Times New Roman"/>
          <w:sz w:val="24"/>
          <w:szCs w:val="24"/>
        </w:rPr>
        <w:t>n all of these technologies two of the most critical and expensive components are the heat exchangers and the necessary piping.  Having both warm and cold water reservoirs near the generation facility and for SWAC, near</w:t>
      </w:r>
      <w:sdt>
        <w:sdtPr>
          <w:tag w:val="goog_rdk_255"/>
          <w:id w:val="2144922127"/>
        </w:sdtPr>
        <w:sdtContent>
          <w:r>
            <w:rPr>
              <w:rFonts w:ascii="Times New Roman" w:eastAsia="Times New Roman" w:hAnsi="Times New Roman" w:cs="Times New Roman"/>
              <w:sz w:val="24"/>
              <w:szCs w:val="24"/>
            </w:rPr>
            <w:t>-</w:t>
          </w:r>
        </w:sdtContent>
      </w:sdt>
      <w:customXmlDelRangeStart w:id="217" w:author="Robert Brecha" w:date="2020-08-28T13:11:00Z"/>
      <w:sdt>
        <w:sdtPr>
          <w:tag w:val="goog_rdk_256"/>
          <w:id w:val="-1394116180"/>
        </w:sdtPr>
        <w:sdtContent>
          <w:customXmlDelRangeEnd w:id="217"/>
          <w:customXmlDelRangeStart w:id="218" w:author="Robert Brecha" w:date="2020-08-28T13:11:00Z"/>
        </w:sdtContent>
      </w:sdt>
      <w:customXmlDelRangeEnd w:id="218"/>
      <w:r>
        <w:rPr>
          <w:rFonts w:ascii="Times New Roman" w:eastAsia="Times New Roman" w:hAnsi="Times New Roman" w:cs="Times New Roman"/>
          <w:sz w:val="24"/>
          <w:szCs w:val="24"/>
        </w:rPr>
        <w:t>demand for cooling,</w:t>
      </w:r>
      <w:r w:rsidR="00F41369">
        <w:rPr>
          <w:rFonts w:ascii="Times New Roman" w:eastAsia="Times New Roman" w:hAnsi="Times New Roman" w:cs="Times New Roman"/>
          <w:sz w:val="24"/>
          <w:szCs w:val="24"/>
        </w:rPr>
        <w:t xml:space="preserve"> becomes one of the most important criteria for site selection</w:t>
      </w:r>
      <w:commentRangeStart w:id="219"/>
      <w:commentRangeEnd w:id="219"/>
      <w:r w:rsidR="00F41369">
        <w:commentReference w:id="219"/>
      </w:r>
      <w:r w:rsidR="00F41369">
        <w:rPr>
          <w:rFonts w:ascii="Times New Roman" w:eastAsia="Times New Roman" w:hAnsi="Times New Roman" w:cs="Times New Roman"/>
          <w:sz w:val="24"/>
          <w:szCs w:val="24"/>
        </w:rPr>
        <w:t xml:space="preserve"> </w:t>
      </w:r>
      <w:r w:rsidR="00F41369">
        <w:rPr>
          <w:rFonts w:ascii="Times New Roman" w:eastAsia="Times New Roman" w:hAnsi="Times New Roman" w:cs="Times New Roman"/>
          <w:sz w:val="24"/>
          <w:szCs w:val="24"/>
        </w:rPr>
        <w:fldChar w:fldCharType="begin" w:fldLock="1"/>
      </w:r>
      <w:r w:rsidR="00BA1C0E">
        <w:rPr>
          <w:rFonts w:ascii="Times New Roman" w:eastAsia="Times New Roman" w:hAnsi="Times New Roman" w:cs="Times New Roman"/>
          <w:sz w:val="24"/>
          <w:szCs w:val="24"/>
        </w:rPr>
        <w:instrText>ADDIN CSL_CITATION {"citationItems":[{"id":"ITEM-1","itemData":{"author":[{"dropping-particle":"","family":"CAF - Latin America Development Bank","given":"","non-dropping-particle":"","parse-names":false,"suffix":""}],"id":"ITEM-1","issue":"October","issued":{"date-parts":[["2015"]]},"page":"76","title":"A Pre-Feasibility Study for Deep Seawater Air Conditioning Systems in the Caribbean","type":"article-journal"},"uris":["http://www.mendeley.com/documents/?uuid=a818d1d6-2ea2-4947-824a-313a277edf55"]}],"mendeley":{"formattedCitation":"(CAF - Latin America Development Bank, 2015)","plainTextFormattedCitation":"(CAF - Latin America Development Bank, 2015)","previouslyFormattedCitation":"(CAF - Latin America Development Bank, 2015)"},"properties":{"noteIndex":0},"schema":"https://github.com/citation-style-language/schema/raw/master/csl-citation.json"}</w:instrText>
      </w:r>
      <w:r w:rsidR="00F41369">
        <w:rPr>
          <w:rFonts w:ascii="Times New Roman" w:eastAsia="Times New Roman" w:hAnsi="Times New Roman" w:cs="Times New Roman"/>
          <w:sz w:val="24"/>
          <w:szCs w:val="24"/>
        </w:rPr>
        <w:fldChar w:fldCharType="separate"/>
      </w:r>
      <w:r w:rsidR="00F41369" w:rsidRPr="00F41369">
        <w:rPr>
          <w:rFonts w:ascii="Times New Roman" w:eastAsia="Times New Roman" w:hAnsi="Times New Roman" w:cs="Times New Roman"/>
          <w:noProof/>
          <w:sz w:val="24"/>
          <w:szCs w:val="24"/>
        </w:rPr>
        <w:t>(CAF - Latin America Development Bank, 2015)</w:t>
      </w:r>
      <w:r w:rsidR="00F41369">
        <w:rPr>
          <w:rFonts w:ascii="Times New Roman" w:eastAsia="Times New Roman" w:hAnsi="Times New Roman" w:cs="Times New Roman"/>
          <w:sz w:val="24"/>
          <w:szCs w:val="24"/>
        </w:rPr>
        <w:fldChar w:fldCharType="end"/>
      </w:r>
    </w:p>
    <w:p w14:paraId="000000B2" w14:textId="3AABF958"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area of research, usually in conjunction with one of the first two is to analyze the economic feasibility, or at least</w:t>
      </w:r>
      <w:r w:rsidR="00252C94">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 system costs of OTEC, desalination</w:t>
      </w:r>
      <w:sdt>
        <w:sdtPr>
          <w:tag w:val="goog_rdk_260"/>
          <w:id w:val="-737396803"/>
        </w:sdtPr>
        <w:sdtContent>
          <w:r>
            <w:rPr>
              <w:rFonts w:ascii="Times New Roman" w:eastAsia="Times New Roman" w:hAnsi="Times New Roman" w:cs="Times New Roman"/>
              <w:sz w:val="24"/>
              <w:szCs w:val="24"/>
            </w:rPr>
            <w:t>,</w:t>
          </w:r>
        </w:sdtContent>
      </w:sdt>
      <w:r>
        <w:rPr>
          <w:rFonts w:ascii="Times New Roman" w:eastAsia="Times New Roman" w:hAnsi="Times New Roman" w:cs="Times New Roman"/>
          <w:sz w:val="24"/>
          <w:szCs w:val="24"/>
        </w:rPr>
        <w:t xml:space="preserve"> and accompanying SWAC outputs.  </w:t>
      </w:r>
      <w:r w:rsidR="00F41369">
        <w:t xml:space="preserve"> </w:t>
      </w:r>
      <w:r w:rsidR="00F41369">
        <w:rPr>
          <w:rFonts w:ascii="Times New Roman" w:eastAsia="Times New Roman" w:hAnsi="Times New Roman" w:cs="Times New Roman"/>
          <w:sz w:val="24"/>
          <w:szCs w:val="24"/>
        </w:rPr>
        <w:t>Section 5 explores these aspects in</w:t>
      </w:r>
      <w:r w:rsidR="00F41369">
        <w:t xml:space="preserve"> </w:t>
      </w:r>
      <w:r>
        <w:rPr>
          <w:rFonts w:ascii="Times New Roman" w:eastAsia="Times New Roman" w:hAnsi="Times New Roman" w:cs="Times New Roman"/>
          <w:sz w:val="24"/>
          <w:szCs w:val="24"/>
        </w:rPr>
        <w:t>more detail</w:t>
      </w:r>
      <w:r w:rsidR="00FF7728">
        <w:rPr>
          <w:rFonts w:ascii="Times New Roman" w:eastAsia="Times New Roman" w:hAnsi="Times New Roman" w:cs="Times New Roman"/>
          <w:sz w:val="24"/>
          <w:szCs w:val="24"/>
        </w:rPr>
        <w:t>, highlighting the main economic considerations where</w:t>
      </w:r>
      <w:r>
        <w:rPr>
          <w:rFonts w:ascii="Times New Roman" w:eastAsia="Times New Roman" w:hAnsi="Times New Roman" w:cs="Times New Roman"/>
          <w:sz w:val="24"/>
          <w:szCs w:val="24"/>
        </w:rPr>
        <w:t xml:space="preserve">  emphasis is </w:t>
      </w:r>
      <w:sdt>
        <w:sdtPr>
          <w:tag w:val="goog_rdk_268"/>
          <w:id w:val="1047639291"/>
        </w:sdtPr>
        <w:sdtContent>
          <w:r>
            <w:rPr>
              <w:rFonts w:ascii="Times New Roman" w:eastAsia="Times New Roman" w:hAnsi="Times New Roman" w:cs="Times New Roman"/>
              <w:sz w:val="24"/>
              <w:szCs w:val="24"/>
            </w:rPr>
            <w:t xml:space="preserve">placed </w:t>
          </w:r>
        </w:sdtContent>
      </w:sdt>
      <w:r>
        <w:rPr>
          <w:rFonts w:ascii="Times New Roman" w:eastAsia="Times New Roman" w:hAnsi="Times New Roman" w:cs="Times New Roman"/>
          <w:sz w:val="24"/>
          <w:szCs w:val="24"/>
        </w:rPr>
        <w:t>on the economics of both OC</w:t>
      </w:r>
      <w:sdt>
        <w:sdtPr>
          <w:tag w:val="goog_rdk_269"/>
          <w:id w:val="1435170195"/>
        </w:sdtPr>
        <w:sdtContent>
          <w:r>
            <w:rPr>
              <w:rFonts w:ascii="Times New Roman" w:eastAsia="Times New Roman" w:hAnsi="Times New Roman" w:cs="Times New Roman"/>
              <w:sz w:val="24"/>
              <w:szCs w:val="24"/>
            </w:rPr>
            <w:t>-</w:t>
          </w:r>
        </w:sdtContent>
      </w:sdt>
      <w:sdt>
        <w:sdtPr>
          <w:tag w:val="goog_rdk_270"/>
          <w:id w:val="1992756435"/>
          <w:showingPlcHdr/>
        </w:sdtPr>
        <w:sdtContent>
          <w:r w:rsidR="00252C94">
            <w:t xml:space="preserve">     </w:t>
          </w:r>
        </w:sdtContent>
      </w:sdt>
      <w:r>
        <w:rPr>
          <w:rFonts w:ascii="Times New Roman" w:eastAsia="Times New Roman" w:hAnsi="Times New Roman" w:cs="Times New Roman"/>
          <w:sz w:val="24"/>
          <w:szCs w:val="24"/>
        </w:rPr>
        <w:t xml:space="preserve"> and CC-OTEC, showing that costs decrease when moving to the CC-OTEC technology due in part to the overall larger size (&gt;10</w:t>
      </w:r>
      <w:sdt>
        <w:sdtPr>
          <w:tag w:val="goog_rdk_271"/>
          <w:id w:val="1177162411"/>
        </w:sdtPr>
        <w:sdtContent>
          <w:r>
            <w:rPr>
              <w:rFonts w:ascii="Times New Roman" w:eastAsia="Times New Roman" w:hAnsi="Times New Roman" w:cs="Times New Roman"/>
              <w:sz w:val="24"/>
              <w:szCs w:val="24"/>
            </w:rPr>
            <w:t xml:space="preserve"> </w:t>
          </w:r>
        </w:sdtContent>
      </w:sdt>
      <w:r>
        <w:rPr>
          <w:rFonts w:ascii="Times New Roman" w:eastAsia="Times New Roman" w:hAnsi="Times New Roman" w:cs="Times New Roman"/>
          <w:sz w:val="24"/>
          <w:szCs w:val="24"/>
        </w:rPr>
        <w:t>MW) of these systems compared to smaller OC-OTEC plants</w:t>
      </w:r>
      <w:r w:rsidR="005F1DE0">
        <w:rPr>
          <w:rFonts w:ascii="Times New Roman" w:eastAsia="Times New Roman" w:hAnsi="Times New Roman" w:cs="Times New Roman"/>
          <w:sz w:val="24"/>
          <w:szCs w:val="24"/>
        </w:rPr>
        <w:t xml:space="preserve"> </w:t>
      </w:r>
      <w:r w:rsidR="005F1DE0">
        <w:rPr>
          <w:rFonts w:ascii="Times New Roman" w:eastAsia="Times New Roman" w:hAnsi="Times New Roman" w:cs="Times New Roman"/>
          <w:sz w:val="24"/>
          <w:szCs w:val="24"/>
        </w:rPr>
        <w:fldChar w:fldCharType="begin" w:fldLock="1"/>
      </w:r>
      <w:r w:rsidR="00E350FA">
        <w:rPr>
          <w:rFonts w:ascii="Times New Roman" w:eastAsia="Times New Roman" w:hAnsi="Times New Roman" w:cs="Times New Roman"/>
          <w:sz w:val="24"/>
          <w:szCs w:val="24"/>
        </w:rPr>
        <w:instrText>ADDIN CSL_CITATION {"citationItems":[{"id":"ITEM-1","itemData":{"ISBN":"0872628949","abstract":"A straightforward analytical model is proposed to compare the cost of electricity produced either with OTEC or with petroleum or coal-fired plants. In the case of OTEC, when appropriate, the cost of electricity is estimated with credit for the desalinated water produced. The production cost of OTEC products are levelized over the life of the plant (nominal value: 30 years). Two generalized markets are considered: industrialized nations and smaller, less-developed island nations with modest needs. The model is used to establish scenarios under which OTEC could be competitive. The scenarios are defined by two parameters: fuel cost, and the cost of fresh water production. In the absence of natural sources of fresh water, it is postulated that the cost of producing desalinated water from seawater via reverse osmosis (RO) be considered as the conventional technique. This approach yields a direct relationship between desalinated water production and fuel cost; and therefore, a scenario defined with one parameter. It is determined that OTEC should only be considered as a system to produce electricity and desalinated water, because OTEC-based, mariculture operations and airconditioning systems can only make use of a small amount of the seawater available; and therefore, could only impact small plants. The use of energy carriers (e.g.: Hydrogen, Ammonia) to transport OTEC energy generated in floating plants, drifting in tropical waters away from land, is determined to be technically feasible but requires increases in the cost of fossil fuels of at least an order of magnitude to be cost effective. It is postulated that OTEC plants will be limited, by the relatively large diameter required for cold water pipes, to sizes of no more than 100 MWe-net (10 m diameter) in the case of floating plants and somewhat less (the value is a function of bathymetry or pipe length) for land-based plants. Furthermore, in the case of open cycle the plants will be limited by the low pressure turbine to 2.5 MWe-net modules or, for example, 10 MWe-net plants (arbitrarily, setting at four the number of modules per plant). Although the future rests in relatively large closed cycle OTEC floating plants, given the low level funding available for development of alternative energy, the first commercial plants will have to be 1 to 10 MWe land-based plants designed for the less-developed islands and funded by international aid agencies. The analysis shows that these, first generation, plants w…","author":[{"dropping-particle":"","family":"Vega","given":"Luis A.","non-dropping-particle":"","parse-names":false,"suffix":""}],"container-title":"Ocean Energy Recovery - The State of the Art","id":"ITEM-1","issued":{"date-parts":[["1992"]]},"page":"152-181","title":"Economics of ocean thermal energy conversion (OTEC)","type":"article-journal"},"uris":["http://www.mendeley.com/documents/?uuid=c19e4b46-a919-4b8d-b143-6ba7b01398ab"]},{"id":"ITEM-2","itemData":{"DOI":"10.4043/21016-ms","ISBN":"9781617384264","ISSN":"01603663","abstract":"Worldwide information indicates that although there are sufficient petroleum resources to meet demand for about 50 years, production is peaking and we will face a steadily diminishing petroleum supply. This situation justifies re-evaluating OTEC for the production of electricity, desalinated water and energy intensive products. It is postulated that the US should begin to implement the first generation of OTEC plantships providing electricity, via submarine power cables, to shore stations, followed, in about 20 years, with OTEC factories deployed along equatorial waters producing, for example, ammonia and hydrogen as the fuels that would support the post-petroleum era. Historical estimates of investment and operational costs associated with preliminary designs of OTEC plants are summarized along with current information. These are used to estimate the cost of electricity production and assess site specific cost effectiveness. It is determined that, for example, 50 to 100 MW OTEC plants could produce cost effective electricity in Hawai'i. In the absence of operational records, however, financing for such plants remains a daunting challenge. A precommercial plant, representing a scaled version of the 50 to 100 MW plants, must be deployed and operated to obtain the necessary records. This pre-commercial plant would not produce cost competitive electricity and, therefore, should be government funded. Copyright 2010, Offshore Technology Conference.","author":[{"dropping-particle":"","family":"Vega","given":"Luis A.","non-dropping-particle":"","parse-names":false,"suffix":""}],"container-title":"Proceedings of the Annual Offshore Technology Conference","id":"ITEM-2","issued":{"date-parts":[["2010"]]},"page":"3239-3256","title":"Economies of ocean thermal energy conversion (OTEC): An update","type":"article-journal","volume":"4"},"uris":["http://www.mendeley.com/documents/?uuid=5dd74411-8c76-490b-a167-1c8566b309c4"]},{"id":"ITEM-3","itemData":{"DOI":"10.1016/j.marpol.2011.05.008","ISSN":"0308597X","abstract":"Increasing concerns regarding oil spills, air pollution, and climate change associated with fossil fuel use have increased the urgency of the search for renewable, clean sources of energy. This assessment describes the potential of Ocean Thermal Energy Conversion (OTEC) to produce not only clean energy but also potable water, refrigeration, and aquaculture products. Higher oil prices and recent technical advances have improved the economic and technical viability of OTEC, perhaps making this technology more attractive and feasible than in the past. Relatively high capital costs associated with OTEC may require the integration of energy, food, and water production security in small island developing states (SIDSs) to improve cost-effectiveness. Successful implementation of OTEC at scale will require the application of insights and analytical methods from economics, technology, materials engineering, marine ecology, and other disciplines as well as a subsidized demonstration plant to provide operational data at near-commercial scales. © 2011 Elsevier Ltd.","author":[{"dropping-particle":"","family":"Fujita","given":"Rod","non-dropping-particle":"","parse-names":false,"suffix":""},{"dropping-particle":"","family":"Markham","given":"Alexander C.","non-dropping-particle":"","parse-names":false,"suffix":""},{"dropping-particle":"","family":"Diaz Diaz","given":"Julio E.","non-dropping-particle":"","parse-names":false,"suffix":""},{"dropping-particle":"","family":"Rosa Martinez Garcia","given":"Julia","non-dropping-particle":"","parse-names":false,"suffix":""},{"dropping-particle":"","family":"Scarborough","given":"Courtney","non-dropping-particle":"","parse-names":false,"suffix":""},{"dropping-particle":"","family":"Greenfield","given":"Patrick","non-dropping-particle":"","parse-names":false,"suffix":""},{"dropping-particle":"","family":"Black","given":"Peter","non-dropping-particle":"","parse-names":false,"suffix":""},{"dropping-particle":"","family":"Aguilera","given":"Stacy E.","non-dropping-particle":"","parse-names":false,"suffix":""}],"container-title":"Marine Policy","id":"ITEM-3","issue":"2","issued":{"date-parts":[["2012"]]},"page":"463-465","publisher":"Elsevier","title":"Revisiting ocean thermal energy conversion","type":"article-journal","volume":"36"},"uris":["http://www.mendeley.com/documents/?uuid=72c32b73-851d-4a9b-b37d-61a873cdd64b"]},{"id":"ITEM-4","itemData":{"DOI":"10.1016/j.renene.2018.08.007","ISSN":"18790682","abstract":"This study aims at offering a techno-economic evaluation of closed OTEC cycles for on-shore installations. A flexible Matlab® suite has been developed to identify plant design parameters (temperature difference of cold and warm seawater, pinch-point temperature difference of evaporator and condenser etc.) that guarantee the maximum value of γ (ratio between electricity output and heat exchangers area). The optimization model is able to handle different working fluids through the addition of specific correlations that consider fluid influence on heat transfer coefficients and turbine performance. Each plant component is technically analyzed and, in particular, plate heat exchangers were considered for evaporator and condenser and sized accurately with Aspen EDR®, while expander was analyzed with the in-house code Axtur. For warm seawater temperature of 28 °C and cold seawater temperature of 4 °C (8500 kg/s taken from 1000 m depth), ammonia cycle is the best solution characterized by efficiency equal to 2.2% and net power output equal to 2.35 MWe. The obtained LCOE (269 €/MWhe) confirms how OTEC technology is not ready to compete in energy market. Nevertheless, remote zones (i.e. small islands archipelagos), which are often characterized by high electricity price, represent interesting scenarios where OTEC technology could be a promising alternative to conventional power production technologies.","author":[{"dropping-particle":"","family":"Bernardoni","given":"C.","non-dropping-particle":"","parse-names":false,"suffix":""},{"dropping-particle":"","family":"Binotti","given":"M.","non-dropping-particle":"","parse-names":false,"suffix":""},{"dropping-particle":"","family":"Giostri","given":"A.","non-dropping-particle":"","parse-names":false,"suffix":""}],"container-title":"Renewable Energy","id":"ITEM-4","issued":{"date-parts":[["2019"]]},"page":"1018-1033","publisher":"Elsevier Ltd","title":"Techno-economic analysis of closed OTEC cycles for power generation","type":"article-journal","volume":"132"},"uris":["http://www.mendeley.com/documents/?uuid=d3d1f88f-a1fd-437d-8980-7df2e425b953"]},{"id":"ITEM-5","itemData":{"DOI":"10.1016/j.energy.2018.10.146","ISSN":"03605442","abstract":"In tropical climates, the energy consumed by ventilation and air conditioning can exceed 50% of the total consumption of a building. Demand for cooling is rising steadily, driven mainly by growing incomes in developing economies, and is expected to also increase with climate change. Tropical, coastal areas with narrow continental shelves are good sites for the implementation of Seawater Air Conditioning (SWAC), a renewable and low CO2 emission cooling process. This paper presents the existing SWAC projects around the world and gives details on the technology. Data on ocean temperature profiles, ocean bathymetry and world surface temperature are processed with the intent of estimating the world potential of SWAC. The results present the required distance from coast to reach seawater with a temperature of 5 °C or less. This is combined with the potential demand for air conditioning, taking into account surface air temperature and a set SWAC design for cooling from 30 to 20 °C. The pipeline length, seawater depth and capacity factor are then used to estimate the costs of SWAC projects around the world. It is concluded that the locations with the highest potential for SWAC are intertropical islands and some continental locations.","author":[{"dropping-particle":"","family":"Hunt","given":"Julian David","non-dropping-particle":"","parse-names":false,"suffix":""},{"dropping-particle":"","family":"Byers","given":"Edward","non-dropping-particle":"","parse-names":false,"suffix":""},{"dropping-particle":"","family":"Sánchez","given":"Antonio Santos","non-dropping-particle":"","parse-names":false,"suffix":""}],"container-title":"Energy","id":"ITEM-5","issued":{"date-parts":[["2019"]]},"page":"979-988","title":"Technical potential and cost estimates for seawater air conditioning","type":"article-journal","volume":"166"},"uris":["http://www.mendeley.com/documents/?uuid=04491675-6a14-4903-ab08-ff4dd2537599"]},{"id":"ITEM-6","itemData":{"DOI":"10.1016/j.renene.2014.01.010","ISSN":"09601481","abstract":"Colombia's exclusive location surrounded by the warm tropical waters of the Caribbean Sea and the eastern equatorial Pacific Ocean make it a suitable region for ocean thermal energy conversion (OTEC). These are systems that can produce significant amounts of renewable electricity. From the assessment of the temperature gradient and the bathymetric, environmental and socio-economical characteristics, the maritime area around the island of San Andres (in the northwestern Caribbean Sea) was found to be ideal for an OTEC facility since sea surface temperature varies only slightly during annual and interannual timescales. The thermal difference encountered from the surface to a depth of 1000m is always around 22°-24°C and cold waters are available for intake at around 450-750m, within a short horizontal distance from the coast (less than 2.5km). At these depths, the 20°C thermal gradient required for OTEC operations is achieved. Furthermore, winds, waves and surface currents around the island are of relatively weak intensity. Presently, energy sources based entirely on Diesel generators are inducing negative impacts on the sustainable development of the region and on the fragile marine ecosystem. An environmentally friendly 10MW OTEC facility could be part of future energy and water management solutions for the island. It would cover nearly 50% of total electricity demands and provide important additional advantages such as chilled soil agriculture, aquaculture, freshwater, mariculture and seawater air conditioning. © 2014 Elsevier Ltd.","author":[{"dropping-particle":"","family":"Devis-Morales","given":"Andrea","non-dropping-particle":"","parse-names":false,"suffix":""},{"dropping-particle":"","family":"Montoya-Sánchez","given":"Raúl A.","non-dropping-particle":"","parse-names":false,"suffix":""},{"dropping-particle":"","family":"Osorio","given":"Andrés F.","non-dropping-particle":"","parse-names":false,"suffix":""},{"dropping-particle":"","family":"Otero-Díaz","given":"Luis J.","non-dropping-particle":"","parse-names":false,"suffix":""}],"container-title":"Renewable Energy","id":"ITEM-6","issue":"2014","issued":{"date-parts":[["2014"]]},"page":"759-769","publisher":"Elsevier Ltd","title":"Ocean thermal energy resources in Colombia","type":"article-journal","volume":"66"},"uris":["http://www.mendeley.com/documents/?uuid=38210559-da86-405a-a993-fcfa2ec4b0f1"]}],"mendeley":{"formattedCitation":"(Bernardoni et al., 2019; Devis-Morales, Montoya-Sánchez, Osorio, &amp; Otero-Díaz, 2014; Fujita et al., 2012; Hunt, Byers, &amp; Sánchez, 2019; Vega, 1992, 2010)","plainTextFormattedCitation":"(Bernardoni et al., 2019; Devis-Morales, Montoya-Sánchez, Osorio, &amp; Otero-Díaz, 2014; Fujita et al., 2012; Hunt, Byers, &amp; Sánchez, 2019; Vega, 1992, 2010)","previouslyFormattedCitation":"(Bernardoni et al., 2019; Devis-Morales, Montoya-Sánchez, Osorio, &amp; Otero-Díaz, 2014; Fujita et al., 2012; Hunt, Byers, &amp; Sánchez, 2019; Vega, 1992, 2010)"},"properties":{"noteIndex":0},"schema":"https://github.com/citation-style-language/schema/raw/master/csl-citation.json"}</w:instrText>
      </w:r>
      <w:r w:rsidR="005F1DE0">
        <w:rPr>
          <w:rFonts w:ascii="Times New Roman" w:eastAsia="Times New Roman" w:hAnsi="Times New Roman" w:cs="Times New Roman"/>
          <w:sz w:val="24"/>
          <w:szCs w:val="24"/>
        </w:rPr>
        <w:fldChar w:fldCharType="separate"/>
      </w:r>
      <w:r w:rsidR="00C84F0F" w:rsidRPr="00C84F0F">
        <w:rPr>
          <w:rFonts w:ascii="Times New Roman" w:eastAsia="Times New Roman" w:hAnsi="Times New Roman" w:cs="Times New Roman"/>
          <w:noProof/>
          <w:sz w:val="24"/>
          <w:szCs w:val="24"/>
        </w:rPr>
        <w:t>(Bernardoni et al., 2019; Devis-Morales, Montoya-Sánchez, Osorio, &amp; Otero-Díaz, 2014; Fujita et al., 2012; Hunt, Byers, &amp; Sánchez, 2019; Vega, 1992, 2010)</w:t>
      </w:r>
      <w:r w:rsidR="005F1DE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00000B3" w14:textId="77777777" w:rsidR="00841E46" w:rsidRDefault="0087110D">
      <w:pPr>
        <w:numPr>
          <w:ilvl w:val="0"/>
          <w:numId w:val="3"/>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Filtering criteria for initial selection</w:t>
      </w:r>
    </w:p>
    <w:p w14:paraId="000000B4" w14:textId="7CA32196" w:rsidR="00841E46" w:rsidRDefault="0087110D" w:rsidP="005F1DE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Nihous</w:t>
      </w:r>
      <w:proofErr w:type="spellEnd"/>
      <w:r w:rsidR="005F1DE0">
        <w:rPr>
          <w:rFonts w:ascii="Times New Roman" w:eastAsia="Times New Roman" w:hAnsi="Times New Roman" w:cs="Times New Roman"/>
          <w:sz w:val="24"/>
          <w:szCs w:val="24"/>
        </w:rPr>
        <w:t xml:space="preserve"> </w:t>
      </w:r>
      <w:r w:rsidR="005F1DE0">
        <w:rPr>
          <w:rFonts w:ascii="Times New Roman" w:eastAsia="Times New Roman" w:hAnsi="Times New Roman" w:cs="Times New Roman"/>
          <w:sz w:val="24"/>
          <w:szCs w:val="24"/>
        </w:rPr>
        <w:fldChar w:fldCharType="begin" w:fldLock="1"/>
      </w:r>
      <w:r w:rsidR="000F6C78">
        <w:rPr>
          <w:rFonts w:ascii="Times New Roman" w:eastAsia="Times New Roman" w:hAnsi="Times New Roman" w:cs="Times New Roman"/>
          <w:sz w:val="24"/>
          <w:szCs w:val="24"/>
        </w:rPr>
        <w:instrText>ADDIN CSL_CITATION {"citationItems":[{"id":"ITEM-1","itemData":{"DOI":"10.1115/1.2424965","ISSN":"01950738","abstract":"Worldwide power resources that could be extracted from Ocean Thermal Energy Conversion (OTEC) plants are estimated with a simple one-dimensional time-domain model of the thermal structure of the ocean. Recently published steady-state results are extended by partitioning the potential OTEC production region in one-degree-by-one-degree \"squares\" and by allowing the operational adjustment of OTEC operations. This raises the estimated maximum steady-state OTEC electrical power from about 3 TW (109 kW) to 5 TW. The time-domain code allows a more realistic assessment of scenarios that could reflect the gradual implementation of large-scale OTEC operations. Results confirm that OTEC could supply power of the order of a few terawatts. They also reveal the scale of the perturbation that could be caused by massive OTEC seawater flow rates: a small transient cooling of the tropical mixed layer would temporarily allow heat flow into the oceanic water column. This would generate a long-term steady-state warming of deep tropical waters, and the corresponding degradation of OTEC resources at deep cold seawater flow rates per unit area of the order of the average abyssal upwelling. More importantly, such profound effects point to the need for a fully three-dimensional modeling evaluation to better understand potential modifications of the oceanic thermohaline circulation. Copyright © 2007 by ASME.","author":[{"dropping-particle":"","family":"Nihous","given":"Gérard C.","non-dropping-particle":"","parse-names":false,"suffix":""}],"container-title":"Journal of Energy Resources Technology, Transactions of the ASME","id":"ITEM-1","issue":"1","issued":{"date-parts":[["2007"]]},"page":"10-17","title":"A preliminary assessment of ocean thermal energy conversion resources","type":"article-journal","volume":"129"},"uris":["http://www.mendeley.com/documents/?uuid=60f067bb-b859-43fa-a039-a76548922da3"]}],"mendeley":{"formattedCitation":"(G. C. Nihous, 2007)","plainTextFormattedCitation":"(G. C. Nihous, 2007)","previouslyFormattedCitation":"(G. C. Nihous, 2007)"},"properties":{"noteIndex":0},"schema":"https://github.com/citation-style-language/schema/raw/master/csl-citation.json"}</w:instrText>
      </w:r>
      <w:r w:rsidR="005F1DE0">
        <w:rPr>
          <w:rFonts w:ascii="Times New Roman" w:eastAsia="Times New Roman" w:hAnsi="Times New Roman" w:cs="Times New Roman"/>
          <w:sz w:val="24"/>
          <w:szCs w:val="24"/>
        </w:rPr>
        <w:fldChar w:fldCharType="separate"/>
      </w:r>
      <w:r w:rsidR="000F6C78" w:rsidRPr="000F6C78">
        <w:rPr>
          <w:rFonts w:ascii="Times New Roman" w:eastAsia="Times New Roman" w:hAnsi="Times New Roman" w:cs="Times New Roman"/>
          <w:noProof/>
          <w:sz w:val="24"/>
          <w:szCs w:val="24"/>
        </w:rPr>
        <w:t>(G. C. Nihous, 2007)</w:t>
      </w:r>
      <w:r w:rsidR="005F1DE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summarized a rough survey of potential </w:t>
      </w:r>
      <w:sdt>
        <w:sdtPr>
          <w:tag w:val="goog_rdk_276"/>
          <w:id w:val="1634595351"/>
        </w:sdtPr>
        <w:sdtContent/>
      </w:sdt>
      <w:r>
        <w:rPr>
          <w:rFonts w:ascii="Times New Roman" w:eastAsia="Times New Roman" w:hAnsi="Times New Roman" w:cs="Times New Roman"/>
          <w:sz w:val="24"/>
          <w:szCs w:val="24"/>
        </w:rPr>
        <w:t>OTEC site</w:t>
      </w:r>
      <w:r w:rsidR="009A6A2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FF7728">
        <w:rPr>
          <w:rFonts w:ascii="Times New Roman" w:eastAsia="Times New Roman" w:hAnsi="Times New Roman" w:cs="Times New Roman"/>
          <w:sz w:val="24"/>
          <w:szCs w:val="24"/>
        </w:rPr>
        <w:t xml:space="preserve">including low-resolution mapping of potential OTEC resources, </w:t>
      </w:r>
      <w:r>
        <w:rPr>
          <w:rFonts w:ascii="Times New Roman" w:eastAsia="Times New Roman" w:hAnsi="Times New Roman" w:cs="Times New Roman"/>
          <w:sz w:val="24"/>
          <w:szCs w:val="24"/>
        </w:rPr>
        <w:t xml:space="preserve">but looked at sites with </w:t>
      </w:r>
      <w:customXmlDelRangeStart w:id="220" w:author="Robert Brecha" w:date="2020-08-28T13:20:00Z"/>
      <w:sdt>
        <w:sdtPr>
          <w:tag w:val="goog_rdk_279"/>
          <w:id w:val="-934829675"/>
        </w:sdtPr>
        <w:sdtContent>
          <w:customXmlDelRangeEnd w:id="220"/>
          <w:customXmlDelRangeStart w:id="221" w:author="Robert Brecha" w:date="2020-08-28T13:20:00Z"/>
        </w:sdtContent>
      </w:sdt>
      <w:customXmlDelRangeEnd w:id="221"/>
      <w:r>
        <w:rPr>
          <w:rFonts w:ascii="Times New Roman" w:eastAsia="Times New Roman" w:hAnsi="Times New Roman" w:cs="Times New Roman"/>
          <w:sz w:val="24"/>
          <w:szCs w:val="24"/>
        </w:rPr>
        <w:t xml:space="preserve"> </w:t>
      </w:r>
      <w:ins w:id="222" w:author="Robert Brecha" w:date="2020-08-28T13:20:00Z">
        <w:r w:rsidR="009A6A2B">
          <w:rPr>
            <w:rFonts w:ascii="Times New Roman" w:eastAsia="Times New Roman" w:hAnsi="Times New Roman" w:cs="Times New Roman"/>
            <w:sz w:val="24"/>
            <w:szCs w:val="24"/>
          </w:rPr>
          <w:t xml:space="preserve">temperature difference </w:t>
        </w:r>
      </w:ins>
      <w:r>
        <w:rPr>
          <w:rFonts w:ascii="Times New Roman" w:eastAsia="Times New Roman" w:hAnsi="Times New Roman" w:cs="Times New Roman"/>
          <w:sz w:val="24"/>
          <w:szCs w:val="24"/>
        </w:rPr>
        <w:t>~20 °C and within 200 miles of coastlines</w:t>
      </w:r>
      <w:customXmlDelRangeStart w:id="223" w:author="Robert Brecha" w:date="2020-08-25T17:17:00Z"/>
      <w:sdt>
        <w:sdtPr>
          <w:tag w:val="goog_rdk_280"/>
          <w:id w:val="797808118"/>
        </w:sdtPr>
        <w:sdtContent>
          <w:customXmlDelRangeEnd w:id="223"/>
          <w:ins w:id="224" w:author="Masaō Ashtine" w:date="2020-06-18T11:13:00Z">
            <w:del w:id="225" w:author="Robert Brecha" w:date="2020-08-25T17:17:00Z">
              <w:r w:rsidDel="005F1DE0">
                <w:rPr>
                  <w:rFonts w:ascii="Times New Roman" w:eastAsia="Times New Roman" w:hAnsi="Times New Roman" w:cs="Times New Roman"/>
                  <w:sz w:val="24"/>
                  <w:szCs w:val="24"/>
                </w:rPr>
                <w:delText xml:space="preserve"> (G. C. Nihous, 2007)</w:delText>
              </w:r>
            </w:del>
          </w:ins>
          <w:customXmlDelRangeStart w:id="226" w:author="Robert Brecha" w:date="2020-08-25T17:17:00Z"/>
        </w:sdtContent>
      </w:sdt>
      <w:customXmlDelRangeEnd w:id="226"/>
      <w:r>
        <w:rPr>
          <w:rFonts w:ascii="Times New Roman" w:eastAsia="Times New Roman" w:hAnsi="Times New Roman" w:cs="Times New Roman"/>
          <w:sz w:val="24"/>
          <w:szCs w:val="24"/>
        </w:rPr>
        <w:t xml:space="preserve">.  However, given the expense of the piping for an OTEC system, only much smaller distances will be practical for onshore OTEC plants. Hunt </w:t>
      </w:r>
      <w:r w:rsidRPr="005F1DE0">
        <w:rPr>
          <w:rFonts w:ascii="Times New Roman" w:eastAsia="Times New Roman" w:hAnsi="Times New Roman" w:cs="Times New Roman"/>
          <w:i/>
          <w:iCs/>
          <w:sz w:val="24"/>
          <w:szCs w:val="24"/>
          <w:rPrChange w:id="227" w:author="Robert Brecha" w:date="2020-08-25T17:18:00Z">
            <w:rPr>
              <w:rFonts w:ascii="Times New Roman" w:eastAsia="Times New Roman" w:hAnsi="Times New Roman" w:cs="Times New Roman"/>
              <w:sz w:val="24"/>
              <w:szCs w:val="24"/>
            </w:rPr>
          </w:rPrChange>
        </w:rPr>
        <w:t>et al.</w:t>
      </w:r>
      <w:r>
        <w:rPr>
          <w:rFonts w:ascii="Times New Roman" w:eastAsia="Times New Roman" w:hAnsi="Times New Roman" w:cs="Times New Roman"/>
          <w:sz w:val="24"/>
          <w:szCs w:val="24"/>
        </w:rPr>
        <w:t xml:space="preserve"> </w:t>
      </w:r>
      <w:customXmlDelRangeStart w:id="228" w:author="Robert Brecha" w:date="2020-08-28T13:21:00Z"/>
      <w:sdt>
        <w:sdtPr>
          <w:tag w:val="goog_rdk_281"/>
          <w:id w:val="1387915790"/>
        </w:sdtPr>
        <w:sdtContent>
          <w:customXmlDelRangeEnd w:id="228"/>
          <w:customXmlDelRangeStart w:id="229" w:author="Robert Brecha" w:date="2020-08-28T13:21:00Z"/>
        </w:sdtContent>
      </w:sdt>
      <w:customXmlDelRangeEnd w:id="229"/>
      <w:customXmlDelRangeStart w:id="230" w:author="Robert Brecha" w:date="2020-08-28T13:21:00Z"/>
      <w:sdt>
        <w:sdtPr>
          <w:tag w:val="goog_rdk_282"/>
          <w:id w:val="1972710777"/>
        </w:sdtPr>
        <w:sdtContent>
          <w:customXmlDelRangeEnd w:id="230"/>
          <w:customXmlDelRangeStart w:id="231" w:author="Robert Brecha" w:date="2020-08-28T13:21:00Z"/>
        </w:sdtContent>
      </w:sdt>
      <w:customXmlDelRangeEnd w:id="231"/>
      <w:r>
        <w:rPr>
          <w:rFonts w:ascii="Times New Roman" w:eastAsia="Times New Roman" w:hAnsi="Times New Roman" w:cs="Times New Roman"/>
          <w:sz w:val="24"/>
          <w:szCs w:val="24"/>
        </w:rPr>
        <w:t xml:space="preserve"> </w:t>
      </w:r>
      <w:r w:rsidR="009A6A2B">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provided mapping of suitable locations</w:t>
      </w:r>
      <w:ins w:id="232" w:author="Robert Brecha" w:date="2020-08-28T13:21:00Z">
        <w:r w:rsidR="009A6A2B">
          <w:rPr>
            <w:rFonts w:ascii="Times New Roman" w:eastAsia="Times New Roman" w:hAnsi="Times New Roman" w:cs="Times New Roman"/>
            <w:sz w:val="24"/>
            <w:szCs w:val="24"/>
          </w:rPr>
          <w:t xml:space="preserve"> </w:t>
        </w:r>
      </w:ins>
      <w:r w:rsidR="007B0074">
        <w:rPr>
          <w:rFonts w:ascii="Times New Roman" w:eastAsia="Times New Roman" w:hAnsi="Times New Roman" w:cs="Times New Roman"/>
          <w:sz w:val="24"/>
          <w:szCs w:val="24"/>
        </w:rPr>
        <w:t xml:space="preserve">within the region,  </w:t>
      </w:r>
      <w:r>
        <w:rPr>
          <w:rFonts w:ascii="Times New Roman" w:eastAsia="Times New Roman" w:hAnsi="Times New Roman" w:cs="Times New Roman"/>
          <w:sz w:val="24"/>
          <w:szCs w:val="24"/>
        </w:rPr>
        <w:t>with an emphasis</w:t>
      </w:r>
      <w:r w:rsidR="005F1DE0">
        <w:rPr>
          <w:rFonts w:ascii="Times New Roman" w:eastAsia="Times New Roman" w:hAnsi="Times New Roman" w:cs="Times New Roman"/>
          <w:sz w:val="24"/>
          <w:szCs w:val="24"/>
        </w:rPr>
        <w:t xml:space="preserve"> on SWAC</w:t>
      </w:r>
      <w:r>
        <w:rPr>
          <w:rFonts w:ascii="Times New Roman" w:eastAsia="Times New Roman" w:hAnsi="Times New Roman" w:cs="Times New Roman"/>
          <w:sz w:val="24"/>
          <w:szCs w:val="24"/>
        </w:rPr>
        <w:t xml:space="preserve"> </w:t>
      </w:r>
      <w:r w:rsidR="005F1DE0">
        <w:rPr>
          <w:rFonts w:ascii="Times New Roman" w:eastAsia="Times New Roman" w:hAnsi="Times New Roman" w:cs="Times New Roman"/>
          <w:sz w:val="24"/>
          <w:szCs w:val="24"/>
        </w:rPr>
        <w:fldChar w:fldCharType="begin" w:fldLock="1"/>
      </w:r>
      <w:r w:rsidR="00903A6C">
        <w:rPr>
          <w:rFonts w:ascii="Times New Roman" w:eastAsia="Times New Roman" w:hAnsi="Times New Roman" w:cs="Times New Roman"/>
          <w:sz w:val="24"/>
          <w:szCs w:val="24"/>
        </w:rPr>
        <w:instrText>ADDIN CSL_CITATION {"citationItems":[{"id":"ITEM-1","itemData":{"DOI":"10.1016/j.energy.2018.10.146","ISSN":"03605442","abstract":"In tropical climates, the energy consumed by ventilation and air conditioning can exceed 50% of the total consumption of a building. Demand for cooling is rising steadily, driven mainly by growing incomes in developing economies, and is expected to also increase with climate change. Tropical, coastal areas with narrow continental shelves are good sites for the implementation of Seawater Air Conditioning (SWAC), a renewable and low CO2 emission cooling process. This paper presents the existing SWAC projects around the world and gives details on the technology. Data on ocean temperature profiles, ocean bathymetry and world surface temperature are processed with the intent of estimating the world potential of SWAC. The results present the required distance from coast to reach seawater with a temperature of 5 °C or less. This is combined with the potential demand for air conditioning, taking into account surface air temperature and a set SWAC design for cooling from 30 to 20 °C. The pipeline length, seawater depth and capacity factor are then used to estimate the costs of SWAC projects around the world. It is concluded that the locations with the highest potential for SWAC are intertropical islands and some continental locations.","author":[{"dropping-particle":"","family":"Hunt","given":"Julian David","non-dropping-particle":"","parse-names":false,"suffix":""},{"dropping-particle":"","family":"Byers","given":"Edward","non-dropping-particle":"","parse-names":false,"suffix":""},{"dropping-particle":"","family":"Sánchez","given":"Antonio Santos","non-dropping-particle":"","parse-names":false,"suffix":""}],"container-title":"Energy","id":"ITEM-1","issued":{"date-parts":[["2019"]]},"page":"979-988","title":"Technical potential and cost estimates for seawater air conditioning","type":"article-journal","volume":"166"},"uris":["http://www.mendeley.com/documents/?uuid=04491675-6a14-4903-ab08-ff4dd2537599"]}],"mendeley":{"formattedCitation":"(Hunt et al., 2019)","plainTextFormattedCitation":"(Hunt et al., 2019)","previouslyFormattedCitation":"(Hunt et al., 2019)"},"properties":{"noteIndex":0},"schema":"https://github.com/citation-style-language/schema/raw/master/csl-citation.json"}</w:instrText>
      </w:r>
      <w:r w:rsidR="005F1DE0">
        <w:rPr>
          <w:rFonts w:ascii="Times New Roman" w:eastAsia="Times New Roman" w:hAnsi="Times New Roman" w:cs="Times New Roman"/>
          <w:sz w:val="24"/>
          <w:szCs w:val="24"/>
        </w:rPr>
        <w:fldChar w:fldCharType="separate"/>
      </w:r>
      <w:r w:rsidR="005F1DE0" w:rsidRPr="005F1DE0">
        <w:rPr>
          <w:rFonts w:ascii="Times New Roman" w:eastAsia="Times New Roman" w:hAnsi="Times New Roman" w:cs="Times New Roman"/>
          <w:noProof/>
          <w:sz w:val="24"/>
          <w:szCs w:val="24"/>
        </w:rPr>
        <w:t>(Hunt et al., 2019)</w:t>
      </w:r>
      <w:r w:rsidR="005F1DE0">
        <w:rPr>
          <w:rFonts w:ascii="Times New Roman" w:eastAsia="Times New Roman" w:hAnsi="Times New Roman" w:cs="Times New Roman"/>
          <w:sz w:val="24"/>
          <w:szCs w:val="24"/>
        </w:rPr>
        <w:fldChar w:fldCharType="end"/>
      </w:r>
      <w:r w:rsidR="005F1D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customXmlDelRangeStart w:id="233" w:author="Robert Brecha" w:date="2020-08-25T17:17:00Z"/>
      <w:sdt>
        <w:sdtPr>
          <w:tag w:val="goog_rdk_289"/>
          <w:id w:val="-593785197"/>
        </w:sdtPr>
        <w:sdtContent>
          <w:customXmlDelRangeEnd w:id="233"/>
          <w:ins w:id="234" w:author="Robert Brecha" w:date="2020-08-25T17:17:00Z">
            <w:r w:rsidR="005F1DE0">
              <w:t xml:space="preserve"> </w:t>
            </w:r>
          </w:ins>
          <w:customXmlDelRangeStart w:id="235" w:author="Robert Brecha" w:date="2020-08-25T17:17:00Z"/>
        </w:sdtContent>
      </w:sdt>
      <w:customXmlDelRangeEnd w:id="235"/>
    </w:p>
    <w:p w14:paraId="000000B5" w14:textId="09C90FCA" w:rsidR="00841E46" w:rsidRDefault="00371ED8">
      <w:pPr>
        <w:spacing w:after="0" w:line="360" w:lineRule="auto"/>
        <w:ind w:firstLine="720"/>
        <w:jc w:val="both"/>
        <w:rPr>
          <w:rFonts w:ascii="Times New Roman" w:eastAsia="Times New Roman" w:hAnsi="Times New Roman" w:cs="Times New Roman"/>
          <w:sz w:val="24"/>
          <w:szCs w:val="24"/>
        </w:rPr>
      </w:pPr>
      <w:sdt>
        <w:sdtPr>
          <w:tag w:val="goog_rdk_291"/>
          <w:id w:val="222037438"/>
        </w:sdtPr>
        <w:sdtContent>
          <w:r w:rsidR="0087110D">
            <w:rPr>
              <w:rFonts w:ascii="Times New Roman" w:eastAsia="Times New Roman" w:hAnsi="Times New Roman" w:cs="Times New Roman"/>
              <w:sz w:val="24"/>
              <w:szCs w:val="24"/>
            </w:rPr>
            <w:t>Based on previous</w:t>
          </w:r>
        </w:sdtContent>
      </w:sdt>
      <w:sdt>
        <w:sdtPr>
          <w:tag w:val="goog_rdk_292"/>
          <w:id w:val="-1744329808"/>
          <w:showingPlcHdr/>
        </w:sdtPr>
        <w:sdtContent>
          <w:r w:rsidR="007B0074">
            <w:t xml:space="preserve">     </w:t>
          </w:r>
        </w:sdtContent>
      </w:sdt>
      <w:r w:rsidR="0087110D">
        <w:rPr>
          <w:rFonts w:ascii="Times New Roman" w:eastAsia="Times New Roman" w:hAnsi="Times New Roman" w:cs="Times New Roman"/>
          <w:sz w:val="24"/>
          <w:szCs w:val="24"/>
        </w:rPr>
        <w:t xml:space="preserve"> literature </w:t>
      </w:r>
      <w:sdt>
        <w:sdtPr>
          <w:tag w:val="goog_rdk_293"/>
          <w:id w:val="119267450"/>
          <w:showingPlcHdr/>
        </w:sdtPr>
        <w:sdtContent>
          <w:r w:rsidR="007B0074">
            <w:t xml:space="preserve">     </w:t>
          </w:r>
        </w:sdtContent>
      </w:sdt>
      <w:r w:rsidR="0087110D">
        <w:rPr>
          <w:rFonts w:ascii="Times New Roman" w:eastAsia="Times New Roman" w:hAnsi="Times New Roman" w:cs="Times New Roman"/>
          <w:sz w:val="24"/>
          <w:szCs w:val="24"/>
        </w:rPr>
        <w:t xml:space="preserve">and </w:t>
      </w:r>
      <w:sdt>
        <w:sdtPr>
          <w:tag w:val="goog_rdk_294"/>
          <w:id w:val="514649864"/>
        </w:sdtPr>
        <w:sdtContent>
          <w:r w:rsidR="0087110D">
            <w:rPr>
              <w:rFonts w:ascii="Times New Roman" w:eastAsia="Times New Roman" w:hAnsi="Times New Roman" w:cs="Times New Roman"/>
              <w:sz w:val="24"/>
              <w:szCs w:val="24"/>
            </w:rPr>
            <w:t xml:space="preserve">the </w:t>
          </w:r>
        </w:sdtContent>
      </w:sdt>
      <w:r w:rsidR="0087110D">
        <w:rPr>
          <w:rFonts w:ascii="Times New Roman" w:eastAsia="Times New Roman" w:hAnsi="Times New Roman" w:cs="Times New Roman"/>
          <w:sz w:val="24"/>
          <w:szCs w:val="24"/>
        </w:rPr>
        <w:t xml:space="preserve">straightforward implications due to geometry and technology costs, initial selection criteria for viable OTEC sites </w:t>
      </w:r>
      <w:sdt>
        <w:sdtPr>
          <w:tag w:val="goog_rdk_295"/>
          <w:id w:val="1807821245"/>
        </w:sdtPr>
        <w:sdtContent>
          <w:r w:rsidR="0087110D">
            <w:rPr>
              <w:rFonts w:ascii="Times New Roman" w:eastAsia="Times New Roman" w:hAnsi="Times New Roman" w:cs="Times New Roman"/>
              <w:sz w:val="24"/>
              <w:szCs w:val="24"/>
            </w:rPr>
            <w:t>will</w:t>
          </w:r>
        </w:sdtContent>
      </w:sdt>
      <w:sdt>
        <w:sdtPr>
          <w:tag w:val="goog_rdk_296"/>
          <w:id w:val="-1930337450"/>
          <w:showingPlcHdr/>
        </w:sdtPr>
        <w:sdtContent>
          <w:r w:rsidR="007B0074">
            <w:t xml:space="preserve">     </w:t>
          </w:r>
        </w:sdtContent>
      </w:sdt>
      <w:r w:rsidR="0087110D">
        <w:rPr>
          <w:rFonts w:ascii="Times New Roman" w:eastAsia="Times New Roman" w:hAnsi="Times New Roman" w:cs="Times New Roman"/>
          <w:sz w:val="24"/>
          <w:szCs w:val="24"/>
        </w:rPr>
        <w:t xml:space="preserve"> be </w:t>
      </w:r>
      <w:sdt>
        <w:sdtPr>
          <w:tag w:val="goog_rdk_297"/>
          <w:id w:val="1082342085"/>
        </w:sdtPr>
        <w:sdtContent>
          <w:r w:rsidR="0087110D">
            <w:rPr>
              <w:rFonts w:ascii="Times New Roman" w:eastAsia="Times New Roman" w:hAnsi="Times New Roman" w:cs="Times New Roman"/>
              <w:sz w:val="24"/>
              <w:szCs w:val="24"/>
            </w:rPr>
            <w:t>assessed within the following sections</w:t>
          </w:r>
        </w:sdtContent>
      </w:sdt>
      <w:customXmlDelRangeStart w:id="236" w:author="Robert Brecha" w:date="2020-08-25T12:54:00Z"/>
      <w:sdt>
        <w:sdtPr>
          <w:tag w:val="goog_rdk_298"/>
          <w:id w:val="-104886347"/>
        </w:sdtPr>
        <w:sdtContent>
          <w:customXmlDelRangeEnd w:id="236"/>
          <w:customXmlDelRangeStart w:id="237" w:author="Robert Brecha" w:date="2020-08-25T12:54:00Z"/>
        </w:sdtContent>
      </w:sdt>
      <w:customXmlDelRangeEnd w:id="237"/>
      <w:r w:rsidR="0087110D">
        <w:rPr>
          <w:rFonts w:ascii="Times New Roman" w:eastAsia="Times New Roman" w:hAnsi="Times New Roman" w:cs="Times New Roman"/>
          <w:sz w:val="24"/>
          <w:szCs w:val="24"/>
        </w:rPr>
        <w:t xml:space="preserve">.  Here </w:t>
      </w:r>
      <w:sdt>
        <w:sdtPr>
          <w:tag w:val="goog_rdk_299"/>
          <w:id w:val="2014101380"/>
        </w:sdtPr>
        <w:sdtContent>
          <w:r w:rsidR="0087110D">
            <w:rPr>
              <w:rFonts w:ascii="Times New Roman" w:eastAsia="Times New Roman" w:hAnsi="Times New Roman" w:cs="Times New Roman"/>
              <w:sz w:val="24"/>
              <w:szCs w:val="24"/>
            </w:rPr>
            <w:t>focus is given to the main</w:t>
          </w:r>
        </w:sdtContent>
      </w:sdt>
      <w:customXmlDelRangeStart w:id="238" w:author="Robert Brecha" w:date="2020-08-25T12:54:00Z"/>
      <w:sdt>
        <w:sdtPr>
          <w:tag w:val="goog_rdk_300"/>
          <w:id w:val="-1824188507"/>
        </w:sdtPr>
        <w:sdtContent>
          <w:customXmlDelRangeEnd w:id="238"/>
          <w:customXmlDelRangeStart w:id="239" w:author="Robert Brecha" w:date="2020-08-25T12:54:00Z"/>
        </w:sdtContent>
      </w:sdt>
      <w:customXmlDelRangeEnd w:id="239"/>
      <w:r w:rsidR="0087110D">
        <w:rPr>
          <w:rFonts w:ascii="Times New Roman" w:eastAsia="Times New Roman" w:hAnsi="Times New Roman" w:cs="Times New Roman"/>
          <w:sz w:val="24"/>
          <w:szCs w:val="24"/>
        </w:rPr>
        <w:t xml:space="preserve"> </w:t>
      </w:r>
      <w:customXmlDelRangeStart w:id="240" w:author="Robert Brecha" w:date="2020-08-25T12:54:00Z"/>
      <w:sdt>
        <w:sdtPr>
          <w:tag w:val="goog_rdk_301"/>
          <w:id w:val="1876659629"/>
        </w:sdtPr>
        <w:sdtContent>
          <w:customXmlDelRangeEnd w:id="240"/>
          <w:customXmlDelRangeStart w:id="241" w:author="Robert Brecha" w:date="2020-08-25T12:54:00Z"/>
        </w:sdtContent>
      </w:sdt>
      <w:customXmlDelRangeEnd w:id="241"/>
      <w:r w:rsidR="0087110D">
        <w:rPr>
          <w:rFonts w:ascii="Times New Roman" w:eastAsia="Times New Roman" w:hAnsi="Times New Roman" w:cs="Times New Roman"/>
          <w:sz w:val="24"/>
          <w:szCs w:val="24"/>
        </w:rPr>
        <w:t xml:space="preserve">requirements of </w:t>
      </w:r>
      <w:sdt>
        <w:sdtPr>
          <w:tag w:val="goog_rdk_302"/>
          <w:id w:val="1961307127"/>
        </w:sdtPr>
        <w:sdtContent>
          <w:r w:rsidR="0087110D">
            <w:rPr>
              <w:rFonts w:ascii="Times New Roman" w:eastAsia="Times New Roman" w:hAnsi="Times New Roman" w:cs="Times New Roman"/>
              <w:sz w:val="24"/>
              <w:szCs w:val="24"/>
            </w:rPr>
            <w:t>having</w:t>
          </w:r>
        </w:sdtContent>
      </w:sdt>
      <w:customXmlDelRangeStart w:id="242" w:author="Robert Brecha" w:date="2020-08-25T12:54:00Z"/>
      <w:sdt>
        <w:sdtPr>
          <w:tag w:val="goog_rdk_303"/>
          <w:id w:val="-508756396"/>
        </w:sdtPr>
        <w:sdtContent>
          <w:customXmlDelRangeEnd w:id="242"/>
          <w:customXmlDelRangeStart w:id="243" w:author="Robert Brecha" w:date="2020-08-25T12:54:00Z"/>
        </w:sdtContent>
      </w:sdt>
      <w:customXmlDelRangeEnd w:id="243"/>
      <w:r w:rsidR="0087110D">
        <w:rPr>
          <w:rFonts w:ascii="Times New Roman" w:eastAsia="Times New Roman" w:hAnsi="Times New Roman" w:cs="Times New Roman"/>
          <w:sz w:val="24"/>
          <w:szCs w:val="24"/>
        </w:rPr>
        <w:t xml:space="preserve"> a depth of 1000</w:t>
      </w:r>
      <w:sdt>
        <w:sdtPr>
          <w:tag w:val="goog_rdk_304"/>
          <w:id w:val="1409890422"/>
        </w:sdtPr>
        <w:sdtContent>
          <w:r w:rsidR="0087110D">
            <w:rPr>
              <w:rFonts w:ascii="Times New Roman" w:eastAsia="Times New Roman" w:hAnsi="Times New Roman" w:cs="Times New Roman"/>
              <w:sz w:val="24"/>
              <w:szCs w:val="24"/>
            </w:rPr>
            <w:t xml:space="preserve"> </w:t>
          </w:r>
        </w:sdtContent>
      </w:sdt>
      <w:r w:rsidR="0087110D">
        <w:rPr>
          <w:rFonts w:ascii="Times New Roman" w:eastAsia="Times New Roman" w:hAnsi="Times New Roman" w:cs="Times New Roman"/>
          <w:sz w:val="24"/>
          <w:szCs w:val="24"/>
        </w:rPr>
        <w:t xml:space="preserve">m for </w:t>
      </w:r>
      <w:sdt>
        <w:sdtPr>
          <w:tag w:val="goog_rdk_305"/>
          <w:id w:val="1225024075"/>
        </w:sdtPr>
        <w:sdtContent>
          <w:r w:rsidR="0087110D">
            <w:rPr>
              <w:rFonts w:ascii="Times New Roman" w:eastAsia="Times New Roman" w:hAnsi="Times New Roman" w:cs="Times New Roman"/>
              <w:sz w:val="24"/>
              <w:szCs w:val="24"/>
            </w:rPr>
            <w:t>consistent</w:t>
          </w:r>
        </w:sdtContent>
      </w:sdt>
      <w:customXmlDelRangeStart w:id="244" w:author="Robert Brecha" w:date="2020-08-25T12:54:00Z"/>
      <w:sdt>
        <w:sdtPr>
          <w:tag w:val="goog_rdk_306"/>
          <w:id w:val="795420295"/>
        </w:sdtPr>
        <w:sdtContent>
          <w:customXmlDelRangeEnd w:id="244"/>
          <w:customXmlDelRangeStart w:id="245" w:author="Robert Brecha" w:date="2020-08-25T12:54:00Z"/>
        </w:sdtContent>
      </w:sdt>
      <w:customXmlDelRangeEnd w:id="245"/>
      <w:r w:rsidR="0087110D">
        <w:rPr>
          <w:rFonts w:ascii="Times New Roman" w:eastAsia="Times New Roman" w:hAnsi="Times New Roman" w:cs="Times New Roman"/>
          <w:sz w:val="24"/>
          <w:szCs w:val="24"/>
        </w:rPr>
        <w:t xml:space="preserve"> ~</w:t>
      </w:r>
      <w:sdt>
        <w:sdtPr>
          <w:tag w:val="goog_rdk_307"/>
          <w:id w:val="1573766560"/>
        </w:sdtPr>
        <w:sdtContent>
          <w:commentRangeStart w:id="246"/>
        </w:sdtContent>
      </w:sdt>
      <w:r w:rsidR="0087110D">
        <w:rPr>
          <w:rFonts w:ascii="Times New Roman" w:eastAsia="Times New Roman" w:hAnsi="Times New Roman" w:cs="Times New Roman"/>
          <w:sz w:val="24"/>
          <w:szCs w:val="24"/>
        </w:rPr>
        <w:t>4</w:t>
      </w:r>
      <w:commentRangeEnd w:id="246"/>
      <w:r w:rsidR="0087110D">
        <w:commentReference w:id="246"/>
      </w:r>
      <w:r w:rsidR="0087110D">
        <w:rPr>
          <w:rFonts w:ascii="Times New Roman" w:eastAsia="Times New Roman" w:hAnsi="Times New Roman" w:cs="Times New Roman"/>
          <w:sz w:val="24"/>
          <w:szCs w:val="24"/>
        </w:rPr>
        <w:t xml:space="preserve">°C temperature, and that </w:t>
      </w:r>
      <w:sdt>
        <w:sdtPr>
          <w:tag w:val="goog_rdk_308"/>
          <w:id w:val="1974252085"/>
        </w:sdtPr>
        <w:sdtContent>
          <w:r w:rsidR="0087110D">
            <w:rPr>
              <w:rFonts w:ascii="Times New Roman" w:eastAsia="Times New Roman" w:hAnsi="Times New Roman" w:cs="Times New Roman"/>
              <w:sz w:val="24"/>
              <w:szCs w:val="24"/>
            </w:rPr>
            <w:t>potential OTEC sites</w:t>
          </w:r>
        </w:sdtContent>
      </w:sdt>
      <w:customXmlDelRangeStart w:id="247" w:author="Robert Brecha" w:date="2020-08-25T12:54:00Z"/>
      <w:sdt>
        <w:sdtPr>
          <w:tag w:val="goog_rdk_309"/>
          <w:id w:val="47495578"/>
        </w:sdtPr>
        <w:sdtContent>
          <w:customXmlDelRangeEnd w:id="247"/>
          <w:customXmlDelRangeStart w:id="248" w:author="Robert Brecha" w:date="2020-08-25T12:54:00Z"/>
        </w:sdtContent>
      </w:sdt>
      <w:customXmlDelRangeEnd w:id="248"/>
      <w:r w:rsidR="0087110D">
        <w:rPr>
          <w:rFonts w:ascii="Times New Roman" w:eastAsia="Times New Roman" w:hAnsi="Times New Roman" w:cs="Times New Roman"/>
          <w:sz w:val="24"/>
          <w:szCs w:val="24"/>
        </w:rPr>
        <w:t xml:space="preserve"> </w:t>
      </w:r>
      <w:customXmlDelRangeStart w:id="249" w:author="Robert Brecha" w:date="2020-08-25T12:54:00Z"/>
      <w:sdt>
        <w:sdtPr>
          <w:tag w:val="goog_rdk_310"/>
          <w:id w:val="879985339"/>
        </w:sdtPr>
        <w:sdtContent>
          <w:customXmlDelRangeEnd w:id="249"/>
          <w:customXmlDelRangeStart w:id="250" w:author="Robert Brecha" w:date="2020-08-25T12:54:00Z"/>
        </w:sdtContent>
      </w:sdt>
      <w:customXmlDelRangeEnd w:id="250"/>
      <w:r w:rsidR="0087110D">
        <w:rPr>
          <w:rFonts w:ascii="Times New Roman" w:eastAsia="Times New Roman" w:hAnsi="Times New Roman" w:cs="Times New Roman"/>
          <w:sz w:val="24"/>
          <w:szCs w:val="24"/>
        </w:rPr>
        <w:t xml:space="preserve">be near </w:t>
      </w:r>
      <w:sdt>
        <w:sdtPr>
          <w:tag w:val="goog_rdk_311"/>
          <w:id w:val="-1864499180"/>
        </w:sdtPr>
        <w:sdtContent>
          <w:r w:rsidR="0087110D">
            <w:rPr>
              <w:rFonts w:ascii="Times New Roman" w:eastAsia="Times New Roman" w:hAnsi="Times New Roman" w:cs="Times New Roman"/>
              <w:sz w:val="24"/>
              <w:szCs w:val="24"/>
            </w:rPr>
            <w:t xml:space="preserve">to </w:t>
          </w:r>
        </w:sdtContent>
      </w:sdt>
      <w:r w:rsidR="0087110D">
        <w:rPr>
          <w:rFonts w:ascii="Times New Roman" w:eastAsia="Times New Roman" w:hAnsi="Times New Roman" w:cs="Times New Roman"/>
          <w:sz w:val="24"/>
          <w:szCs w:val="24"/>
        </w:rPr>
        <w:t>coastal areas to</w:t>
      </w:r>
      <w:r w:rsidR="009765F4">
        <w:rPr>
          <w:rFonts w:ascii="Times New Roman" w:eastAsia="Times New Roman" w:hAnsi="Times New Roman" w:cs="Times New Roman"/>
          <w:sz w:val="24"/>
          <w:szCs w:val="24"/>
        </w:rPr>
        <w:t xml:space="preserve"> minimize</w:t>
      </w:r>
      <w:r w:rsidR="0087110D">
        <w:rPr>
          <w:rFonts w:ascii="Times New Roman" w:eastAsia="Times New Roman" w:hAnsi="Times New Roman" w:cs="Times New Roman"/>
          <w:sz w:val="24"/>
          <w:szCs w:val="24"/>
        </w:rPr>
        <w:t xml:space="preserve">  piping lengths</w:t>
      </w:r>
      <w:ins w:id="251" w:author="Robert Brecha" w:date="2020-08-28T13:21:00Z">
        <w:r w:rsidR="009977EC">
          <w:rPr>
            <w:rFonts w:ascii="Times New Roman" w:eastAsia="Times New Roman" w:hAnsi="Times New Roman" w:cs="Times New Roman"/>
            <w:sz w:val="24"/>
            <w:szCs w:val="24"/>
          </w:rPr>
          <w:t xml:space="preserve">. </w:t>
        </w:r>
      </w:ins>
      <w:r w:rsidR="0087110D">
        <w:rPr>
          <w:rFonts w:ascii="Times New Roman" w:eastAsia="Times New Roman" w:hAnsi="Times New Roman" w:cs="Times New Roman"/>
          <w:sz w:val="24"/>
          <w:szCs w:val="24"/>
        </w:rPr>
        <w:t xml:space="preserve">For the entire region data were available to for island coastlines defined using the NOAA high resolution shoreline database, and then extended out to a distance </w:t>
      </w:r>
      <w:r w:rsidR="0087110D">
        <w:rPr>
          <w:rFonts w:ascii="Times New Roman" w:eastAsia="Times New Roman" w:hAnsi="Times New Roman" w:cs="Times New Roman"/>
          <w:sz w:val="24"/>
          <w:szCs w:val="24"/>
        </w:rPr>
        <w:lastRenderedPageBreak/>
        <w:t>of 10 kilometers.  The primary bathymetry dataset used was the General Bathymetric Chart of the Oceans</w:t>
      </w:r>
      <w:r w:rsidR="00A266CF">
        <w:rPr>
          <w:rStyle w:val="FootnoteReference"/>
          <w:rFonts w:ascii="Times New Roman" w:eastAsia="Times New Roman" w:hAnsi="Times New Roman" w:cs="Times New Roman"/>
          <w:sz w:val="24"/>
          <w:szCs w:val="24"/>
        </w:rPr>
        <w:footnoteReference w:id="3"/>
      </w:r>
      <w:r w:rsidR="0087110D">
        <w:rPr>
          <w:rFonts w:ascii="Times New Roman" w:eastAsia="Times New Roman" w:hAnsi="Times New Roman" w:cs="Times New Roman"/>
          <w:sz w:val="24"/>
          <w:szCs w:val="24"/>
        </w:rPr>
        <w:t xml:space="preserve"> which covers the complete extent of the study area at a 15 arc-second resolution. Information on bathymetric source data types is provided with the downloaded grid, with examples including single and multibeam bathymetry, and seismic and sounding surveys.  The 10km study area extending from coastlines was further refined with 2.5 km shoreline buffer increments symbolized to emphasize proximity to the coast.  Particular areas of interest within the study area were located by identifying the gridded areas of the GEBCO bathymetry dataset at depths greater than 1000 m. Over the extent of the study area the horizontal resolution of the GEBCO 15 arc second depth data was approximately 400 m (range 385-460m).</w:t>
      </w:r>
    </w:p>
    <w:p w14:paraId="000000B6" w14:textId="7290B629" w:rsidR="00841E46" w:rsidRDefault="0087110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Caribbean region is shown in Fig</w:t>
      </w:r>
      <w:r w:rsidR="009977EC">
        <w:rPr>
          <w:rFonts w:ascii="Times New Roman" w:eastAsia="Times New Roman" w:hAnsi="Times New Roman" w:cs="Times New Roman"/>
          <w:sz w:val="24"/>
          <w:szCs w:val="24"/>
        </w:rPr>
        <w:t xml:space="preserve">ure 4.  For purposes of organization, we consider  </w:t>
      </w:r>
      <w:customXmlDelRangeStart w:id="253" w:author="Robert Brecha" w:date="2020-08-28T13:23:00Z"/>
      <w:sdt>
        <w:sdtPr>
          <w:tag w:val="goog_rdk_328"/>
          <w:id w:val="93456846"/>
        </w:sdtPr>
        <w:sdtContent>
          <w:customXmlDelRangeEnd w:id="253"/>
          <w:customXmlDelRangeStart w:id="254" w:author="Robert Brecha" w:date="2020-08-28T13:23:00Z"/>
          <w:sdt>
            <w:sdtPr>
              <w:tag w:val="goog_rdk_329"/>
              <w:id w:val="-459956335"/>
            </w:sdtPr>
            <w:sdtContent>
              <w:customXmlDelRangeEnd w:id="254"/>
              <w:customXmlDelRangeStart w:id="255" w:author="Robert Brecha" w:date="2020-08-28T13:23:00Z"/>
            </w:sdtContent>
          </w:sdt>
          <w:customXmlDelRangeEnd w:id="255"/>
          <w:customXmlDelRangeStart w:id="256" w:author="Robert Brecha" w:date="2020-08-28T13:23:00Z"/>
        </w:sdtContent>
      </w:sdt>
      <w:customXmlDelRangeEnd w:id="256"/>
      <w:r>
        <w:rPr>
          <w:rFonts w:ascii="Times New Roman" w:eastAsia="Times New Roman" w:hAnsi="Times New Roman" w:cs="Times New Roman"/>
          <w:sz w:val="24"/>
          <w:szCs w:val="24"/>
        </w:rPr>
        <w:t>two sub-regions. The Greater Antilles</w:t>
      </w:r>
      <w:r w:rsidR="00A45535">
        <w:rPr>
          <w:rFonts w:ascii="Times New Roman" w:eastAsia="Times New Roman" w:hAnsi="Times New Roman" w:cs="Times New Roman"/>
          <w:sz w:val="24"/>
          <w:szCs w:val="24"/>
        </w:rPr>
        <w:t xml:space="preserve"> consisting of </w:t>
      </w:r>
      <w:r>
        <w:rPr>
          <w:rFonts w:ascii="Times New Roman" w:eastAsia="Times New Roman" w:hAnsi="Times New Roman" w:cs="Times New Roman"/>
          <w:sz w:val="24"/>
          <w:szCs w:val="24"/>
        </w:rPr>
        <w:t xml:space="preserve">  larger islands such as Cuba, Jamaica, Hispaniola (Haiti and the Dominican Republic)</w:t>
      </w:r>
      <w:sdt>
        <w:sdtPr>
          <w:tag w:val="goog_rdk_346"/>
          <w:id w:val="575856688"/>
        </w:sdtPr>
        <w:sdtContent>
          <w:r>
            <w:rPr>
              <w:rFonts w:ascii="Times New Roman" w:eastAsia="Times New Roman" w:hAnsi="Times New Roman" w:cs="Times New Roman"/>
              <w:sz w:val="24"/>
              <w:szCs w:val="24"/>
            </w:rPr>
            <w:t>,</w:t>
          </w:r>
        </w:sdtContent>
      </w:sdt>
      <w:r>
        <w:rPr>
          <w:rFonts w:ascii="Times New Roman" w:eastAsia="Times New Roman" w:hAnsi="Times New Roman" w:cs="Times New Roman"/>
          <w:sz w:val="24"/>
          <w:szCs w:val="24"/>
        </w:rPr>
        <w:t xml:space="preserve"> and </w:t>
      </w:r>
      <w:customXmlDelRangeStart w:id="257" w:author="Robert Brecha" w:date="2020-08-25T14:23:00Z"/>
      <w:sdt>
        <w:sdtPr>
          <w:tag w:val="goog_rdk_347"/>
          <w:id w:val="100009361"/>
        </w:sdtPr>
        <w:sdtContent>
          <w:customXmlDelRangeEnd w:id="257"/>
          <w:customXmlDelRangeStart w:id="258" w:author="Robert Brecha" w:date="2020-08-25T14:23:00Z"/>
        </w:sdtContent>
      </w:sdt>
      <w:customXmlDelRangeEnd w:id="258"/>
      <w:r>
        <w:rPr>
          <w:rFonts w:ascii="Times New Roman" w:eastAsia="Times New Roman" w:hAnsi="Times New Roman" w:cs="Times New Roman"/>
          <w:sz w:val="24"/>
          <w:szCs w:val="24"/>
        </w:rPr>
        <w:t xml:space="preserve">Puerto Rico;  the Bahamas and Turks and Caicos Islands are also taken as part of this group. The Lesser Antilles are the islands ranging from the U.S. and British Virgin Islands and Anguilla </w:t>
      </w:r>
      <w:sdt>
        <w:sdtPr>
          <w:tag w:val="goog_rdk_348"/>
          <w:id w:val="-830218409"/>
        </w:sdtPr>
        <w:sdtContent>
          <w:r>
            <w:rPr>
              <w:rFonts w:ascii="Times New Roman" w:eastAsia="Times New Roman" w:hAnsi="Times New Roman" w:cs="Times New Roman"/>
              <w:sz w:val="24"/>
              <w:szCs w:val="24"/>
            </w:rPr>
            <w:t>south</w:t>
          </w:r>
        </w:sdtContent>
      </w:sdt>
      <w:r>
        <w:rPr>
          <w:rFonts w:ascii="Times New Roman" w:eastAsia="Times New Roman" w:hAnsi="Times New Roman" w:cs="Times New Roman"/>
          <w:sz w:val="24"/>
          <w:szCs w:val="24"/>
        </w:rPr>
        <w:t>ward</w:t>
      </w:r>
      <w:customXmlDelRangeStart w:id="259" w:author="Robert Brecha" w:date="2020-08-28T13:23:00Z"/>
      <w:sdt>
        <w:sdtPr>
          <w:tag w:val="goog_rdk_349"/>
          <w:id w:val="-2096690086"/>
        </w:sdtPr>
        <w:sdtContent>
          <w:customXmlDelRangeEnd w:id="259"/>
          <w:customXmlDelRangeStart w:id="260" w:author="Robert Brecha" w:date="2020-08-28T13:23:00Z"/>
        </w:sdtContent>
      </w:sdt>
      <w:customXmlDelRangeEnd w:id="260"/>
      <w:r>
        <w:rPr>
          <w:rFonts w:ascii="Times New Roman" w:eastAsia="Times New Roman" w:hAnsi="Times New Roman" w:cs="Times New Roman"/>
          <w:sz w:val="24"/>
          <w:szCs w:val="24"/>
        </w:rPr>
        <w:t xml:space="preserve"> to Trinidad and Tobago, including Barbados and islands  near the coast of South America</w:t>
      </w:r>
      <w:sdt>
        <w:sdtPr>
          <w:tag w:val="goog_rdk_350"/>
          <w:id w:val="380909085"/>
        </w:sdtPr>
        <w:sdtContent>
          <w:r>
            <w:rPr>
              <w:rFonts w:ascii="Times New Roman" w:eastAsia="Times New Roman" w:hAnsi="Times New Roman" w:cs="Times New Roman"/>
              <w:sz w:val="24"/>
              <w:szCs w:val="24"/>
            </w:rPr>
            <w:t xml:space="preserve"> </w:t>
          </w:r>
        </w:sdtContent>
      </w:sdt>
      <w:r>
        <w:rPr>
          <w:rFonts w:ascii="Times New Roman" w:eastAsia="Times New Roman" w:hAnsi="Times New Roman" w:cs="Times New Roman"/>
          <w:sz w:val="24"/>
          <w:szCs w:val="24"/>
        </w:rPr>
        <w:t>(</w:t>
      </w:r>
      <w:customXmlDelRangeStart w:id="261" w:author="Robert Brecha" w:date="2020-08-25T14:23:00Z"/>
      <w:sdt>
        <w:sdtPr>
          <w:tag w:val="goog_rdk_351"/>
          <w:id w:val="1503937107"/>
        </w:sdtPr>
        <w:sdtContent>
          <w:customXmlDelRangeEnd w:id="261"/>
          <w:commentRangeStart w:id="262"/>
          <w:customXmlDelRangeStart w:id="263" w:author="Robert Brecha" w:date="2020-08-25T14:23:00Z"/>
        </w:sdtContent>
      </w:sdt>
      <w:customXmlDelRangeEnd w:id="263"/>
      <w:r>
        <w:rPr>
          <w:rFonts w:ascii="Times New Roman" w:eastAsia="Times New Roman" w:hAnsi="Times New Roman" w:cs="Times New Roman"/>
          <w:sz w:val="24"/>
          <w:szCs w:val="24"/>
        </w:rPr>
        <w:t>Aruba, Curaçao, Bonaire and Isla de los Roques</w:t>
      </w:r>
      <w:commentRangeEnd w:id="262"/>
      <w:r>
        <w:commentReference w:id="262"/>
      </w:r>
      <w:r>
        <w:rPr>
          <w:rFonts w:ascii="Times New Roman" w:eastAsia="Times New Roman" w:hAnsi="Times New Roman" w:cs="Times New Roman"/>
          <w:sz w:val="24"/>
          <w:szCs w:val="24"/>
        </w:rPr>
        <w:t>). We examine each of these in turn identifying candidate areas within these regions for OTEC implementation based on our chosen criteria.</w:t>
      </w:r>
      <w:r w:rsidR="00A45535">
        <w:rPr>
          <w:rFonts w:ascii="Times New Roman" w:eastAsia="Times New Roman" w:hAnsi="Times New Roman" w:cs="Times New Roman"/>
          <w:sz w:val="24"/>
          <w:szCs w:val="24"/>
        </w:rPr>
        <w:t xml:space="preserve">   Detailed maps of the bathymetry and distances to the coast for all islands are shown</w:t>
      </w:r>
      <w:ins w:id="264" w:author="Robert Brecha" w:date="2020-08-28T13:24:00Z">
        <w:r w:rsidR="009977EC">
          <w:rPr>
            <w:rFonts w:ascii="Times New Roman" w:eastAsia="Times New Roman" w:hAnsi="Times New Roman" w:cs="Times New Roman"/>
            <w:sz w:val="24"/>
            <w:szCs w:val="24"/>
          </w:rPr>
          <w:t xml:space="preserve"> statically</w:t>
        </w:r>
      </w:ins>
      <w:r w:rsidR="00A45535">
        <w:rPr>
          <w:rFonts w:ascii="Times New Roman" w:eastAsia="Times New Roman" w:hAnsi="Times New Roman" w:cs="Times New Roman"/>
          <w:sz w:val="24"/>
          <w:szCs w:val="24"/>
        </w:rPr>
        <w:t xml:space="preserve"> in the Supplementary Information online as well as being available </w:t>
      </w:r>
      <w:ins w:id="265" w:author="Robert Brecha" w:date="2020-08-28T13:24:00Z">
        <w:r w:rsidR="009977EC">
          <w:rPr>
            <w:rFonts w:ascii="Times New Roman" w:eastAsia="Times New Roman" w:hAnsi="Times New Roman" w:cs="Times New Roman"/>
            <w:sz w:val="24"/>
            <w:szCs w:val="24"/>
          </w:rPr>
          <w:t>as an interactive mapping tool through</w:t>
        </w:r>
      </w:ins>
      <w:del w:id="266" w:author="Robert Brecha" w:date="2020-08-28T13:24:00Z">
        <w:r w:rsidR="00A45535" w:rsidDel="009977EC">
          <w:rPr>
            <w:rFonts w:ascii="Times New Roman" w:eastAsia="Times New Roman" w:hAnsi="Times New Roman" w:cs="Times New Roman"/>
            <w:sz w:val="24"/>
            <w:szCs w:val="24"/>
          </w:rPr>
          <w:delText>at</w:delText>
        </w:r>
      </w:del>
      <w:r w:rsidR="00A45535">
        <w:rPr>
          <w:rFonts w:ascii="Times New Roman" w:eastAsia="Times New Roman" w:hAnsi="Times New Roman" w:cs="Times New Roman"/>
          <w:sz w:val="24"/>
          <w:szCs w:val="24"/>
        </w:rPr>
        <w:t xml:space="preserve"> …(gitlab.com</w:t>
      </w:r>
      <w:ins w:id="267" w:author="Robert Brecha" w:date="2020-08-28T13:24:00Z">
        <w:r w:rsidR="009977EC">
          <w:rPr>
            <w:rFonts w:ascii="Times New Roman" w:eastAsia="Times New Roman" w:hAnsi="Times New Roman" w:cs="Times New Roman"/>
            <w:sz w:val="24"/>
            <w:szCs w:val="24"/>
          </w:rPr>
          <w:t>)</w:t>
        </w:r>
      </w:ins>
      <w:r w:rsidR="00A45535">
        <w:t xml:space="preserve"> </w:t>
      </w:r>
    </w:p>
    <w:p w14:paraId="000000B7" w14:textId="77777777" w:rsidR="00841E46" w:rsidRDefault="00841E46">
      <w:pPr>
        <w:spacing w:after="0" w:line="360" w:lineRule="auto"/>
        <w:jc w:val="both"/>
        <w:rPr>
          <w:rFonts w:ascii="Times New Roman" w:eastAsia="Times New Roman" w:hAnsi="Times New Roman" w:cs="Times New Roman"/>
          <w:sz w:val="24"/>
          <w:szCs w:val="24"/>
        </w:rPr>
      </w:pPr>
    </w:p>
    <w:p w14:paraId="73D4E0DB" w14:textId="77777777" w:rsidR="009977EC" w:rsidRDefault="00371ED8">
      <w:pPr>
        <w:keepNext/>
        <w:spacing w:after="0" w:line="360" w:lineRule="auto"/>
        <w:jc w:val="both"/>
        <w:rPr>
          <w:ins w:id="268" w:author="Robert Brecha" w:date="2020-08-28T13:25:00Z"/>
        </w:rPr>
        <w:pPrChange w:id="269" w:author="Robert Brecha" w:date="2020-08-28T13:25:00Z">
          <w:pPr>
            <w:spacing w:after="0" w:line="360" w:lineRule="auto"/>
            <w:jc w:val="both"/>
          </w:pPr>
        </w:pPrChange>
      </w:pPr>
      <w:sdt>
        <w:sdtPr>
          <w:tag w:val="goog_rdk_353"/>
          <w:id w:val="-1320034022"/>
        </w:sdtPr>
        <w:sdtContent>
          <w:commentRangeStart w:id="270"/>
        </w:sdtContent>
      </w:sdt>
      <w:r w:rsidR="0087110D">
        <w:rPr>
          <w:rFonts w:ascii="Times New Roman" w:eastAsia="Times New Roman" w:hAnsi="Times New Roman" w:cs="Times New Roman"/>
          <w:noProof/>
          <w:sz w:val="24"/>
          <w:szCs w:val="24"/>
        </w:rPr>
        <w:drawing>
          <wp:inline distT="0" distB="0" distL="0" distR="0" wp14:anchorId="6910924D" wp14:editId="3BC9868A">
            <wp:extent cx="5731510" cy="388302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1510" cy="3883025"/>
                    </a:xfrm>
                    <a:prstGeom prst="rect">
                      <a:avLst/>
                    </a:prstGeom>
                    <a:ln/>
                  </pic:spPr>
                </pic:pic>
              </a:graphicData>
            </a:graphic>
          </wp:inline>
        </w:drawing>
      </w:r>
      <w:commentRangeEnd w:id="270"/>
    </w:p>
    <w:p w14:paraId="48C32566" w14:textId="2662A690" w:rsidR="009977EC" w:rsidRDefault="009977EC">
      <w:pPr>
        <w:pStyle w:val="Caption"/>
        <w:jc w:val="both"/>
        <w:rPr>
          <w:ins w:id="271" w:author="Robert Brecha" w:date="2020-08-28T13:25:00Z"/>
        </w:rPr>
        <w:pPrChange w:id="272" w:author="Robert Brecha" w:date="2020-08-28T13:25:00Z">
          <w:pPr>
            <w:pStyle w:val="Caption"/>
          </w:pPr>
        </w:pPrChange>
      </w:pPr>
      <w:ins w:id="273" w:author="Robert Brecha" w:date="2020-08-28T13:25:00Z">
        <w:r>
          <w:t xml:space="preserve">Figure </w:t>
        </w:r>
        <w:r>
          <w:fldChar w:fldCharType="begin"/>
        </w:r>
        <w:r>
          <w:instrText xml:space="preserve"> SEQ Figure \* ARABIC </w:instrText>
        </w:r>
      </w:ins>
      <w:r>
        <w:fldChar w:fldCharType="separate"/>
      </w:r>
      <w:ins w:id="274" w:author="Robert Brecha" w:date="2020-08-28T17:34:00Z">
        <w:r w:rsidR="00526A06">
          <w:rPr>
            <w:noProof/>
          </w:rPr>
          <w:t>4</w:t>
        </w:r>
      </w:ins>
      <w:ins w:id="275" w:author="Robert Brecha" w:date="2020-08-28T13:25:00Z">
        <w:r>
          <w:fldChar w:fldCharType="end"/>
        </w:r>
        <w:r>
          <w:t xml:space="preserve"> - </w:t>
        </w:r>
        <w:r w:rsidRPr="00692971">
          <w:t>Map of Caribbean region</w:t>
        </w:r>
      </w:ins>
    </w:p>
    <w:p w14:paraId="000000B8" w14:textId="3EB65482" w:rsidR="00841E46" w:rsidRDefault="0087110D">
      <w:pPr>
        <w:spacing w:after="0" w:line="360" w:lineRule="auto"/>
        <w:jc w:val="both"/>
        <w:rPr>
          <w:rFonts w:ascii="Times New Roman" w:eastAsia="Times New Roman" w:hAnsi="Times New Roman" w:cs="Times New Roman"/>
          <w:sz w:val="24"/>
          <w:szCs w:val="24"/>
        </w:rPr>
      </w:pPr>
      <w:r>
        <w:commentReference w:id="270"/>
      </w:r>
    </w:p>
    <w:p w14:paraId="000000B9" w14:textId="6D5C7F95" w:rsidR="00841E46" w:rsidRDefault="0087110D">
      <w:pPr>
        <w:spacing w:after="0" w:line="360" w:lineRule="auto"/>
        <w:jc w:val="both"/>
        <w:rPr>
          <w:rFonts w:ascii="Times New Roman" w:eastAsia="Times New Roman" w:hAnsi="Times New Roman" w:cs="Times New Roman"/>
          <w:sz w:val="24"/>
          <w:szCs w:val="24"/>
        </w:rPr>
      </w:pPr>
      <w:del w:id="276" w:author="Robert Brecha" w:date="2020-08-28T13:25:00Z">
        <w:r w:rsidDel="009977EC">
          <w:rPr>
            <w:rFonts w:ascii="Times New Roman" w:eastAsia="Times New Roman" w:hAnsi="Times New Roman" w:cs="Times New Roman"/>
            <w:noProof/>
            <w:sz w:val="24"/>
            <w:szCs w:val="24"/>
          </w:rPr>
          <w:drawing>
            <wp:inline distT="0" distB="0" distL="0" distR="0" wp14:anchorId="3D3B2B8F" wp14:editId="73784158">
              <wp:extent cx="2486153" cy="400071"/>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2486153" cy="400071"/>
                      </a:xfrm>
                      <a:prstGeom prst="rect">
                        <a:avLst/>
                      </a:prstGeom>
                      <a:ln/>
                    </pic:spPr>
                  </pic:pic>
                </a:graphicData>
              </a:graphic>
            </wp:inline>
          </w:drawing>
        </w:r>
      </w:del>
      <w:r>
        <w:rPr>
          <w:rFonts w:ascii="Times New Roman" w:eastAsia="Times New Roman" w:hAnsi="Times New Roman" w:cs="Times New Roman"/>
          <w:sz w:val="24"/>
          <w:szCs w:val="24"/>
        </w:rPr>
        <w:t xml:space="preserve"> </w:t>
      </w:r>
      <w:del w:id="277" w:author="Robert Brecha" w:date="2020-08-28T13:25:00Z">
        <w:r w:rsidDel="009977EC">
          <w:rPr>
            <w:rFonts w:ascii="Times New Roman" w:eastAsia="Times New Roman" w:hAnsi="Times New Roman" w:cs="Times New Roman"/>
            <w:noProof/>
            <w:sz w:val="24"/>
            <w:szCs w:val="24"/>
          </w:rPr>
          <w:drawing>
            <wp:inline distT="0" distB="0" distL="0" distR="0" wp14:anchorId="61B64393" wp14:editId="46F9847D">
              <wp:extent cx="1438349" cy="371494"/>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438349" cy="371494"/>
                      </a:xfrm>
                      <a:prstGeom prst="rect">
                        <a:avLst/>
                      </a:prstGeom>
                      <a:ln/>
                    </pic:spPr>
                  </pic:pic>
                </a:graphicData>
              </a:graphic>
            </wp:inline>
          </w:drawing>
        </w:r>
      </w:del>
      <w:ins w:id="278" w:author="Robert Brecha" w:date="2020-08-25T14:25:00Z">
        <w:r w:rsidR="00A45535">
          <w:rPr>
            <w:rFonts w:ascii="Times New Roman" w:eastAsia="Times New Roman" w:hAnsi="Times New Roman" w:cs="Times New Roman"/>
            <w:sz w:val="24"/>
            <w:szCs w:val="24"/>
          </w:rPr>
          <w:t xml:space="preserve"> </w:t>
        </w:r>
      </w:ins>
    </w:p>
    <w:p w14:paraId="000000BA" w14:textId="77777777" w:rsidR="00841E46" w:rsidRDefault="00841E46">
      <w:pPr>
        <w:spacing w:line="360" w:lineRule="auto"/>
        <w:jc w:val="both"/>
        <w:rPr>
          <w:rFonts w:ascii="Times New Roman" w:eastAsia="Times New Roman" w:hAnsi="Times New Roman" w:cs="Times New Roman"/>
          <w:i/>
          <w:sz w:val="24"/>
          <w:szCs w:val="24"/>
        </w:rPr>
      </w:pPr>
    </w:p>
    <w:p w14:paraId="000000BB" w14:textId="141117EE" w:rsidR="00841E46" w:rsidRDefault="00371ED8">
      <w:pPr>
        <w:spacing w:line="360" w:lineRule="auto"/>
        <w:jc w:val="both"/>
        <w:rPr>
          <w:rFonts w:ascii="Times New Roman" w:eastAsia="Times New Roman" w:hAnsi="Times New Roman" w:cs="Times New Roman"/>
          <w:i/>
          <w:sz w:val="24"/>
          <w:szCs w:val="24"/>
        </w:rPr>
      </w:pPr>
      <w:customXmlDelRangeStart w:id="279" w:author="Robert Brecha" w:date="2020-08-28T13:26:00Z"/>
      <w:sdt>
        <w:sdtPr>
          <w:tag w:val="goog_rdk_355"/>
          <w:id w:val="1227027024"/>
        </w:sdtPr>
        <w:sdtContent>
          <w:customXmlDelRangeEnd w:id="279"/>
          <w:del w:id="280" w:author="Robert Brecha" w:date="2020-08-28T13:26:00Z">
            <w:r w:rsidR="0087110D" w:rsidDel="009977EC">
              <w:rPr>
                <w:rFonts w:ascii="Times New Roman" w:eastAsia="Times New Roman" w:hAnsi="Times New Roman" w:cs="Times New Roman"/>
                <w:i/>
                <w:sz w:val="24"/>
                <w:szCs w:val="24"/>
              </w:rPr>
              <w:delText>)</w:delText>
            </w:r>
          </w:del>
          <w:customXmlDelRangeStart w:id="281" w:author="Robert Brecha" w:date="2020-08-28T13:26:00Z"/>
        </w:sdtContent>
      </w:sdt>
      <w:customXmlDelRangeEnd w:id="281"/>
      <w:customXmlDelRangeStart w:id="282" w:author="Robert Brecha" w:date="2020-08-28T13:26:00Z"/>
      <w:sdt>
        <w:sdtPr>
          <w:tag w:val="goog_rdk_356"/>
          <w:id w:val="41565113"/>
        </w:sdtPr>
        <w:sdtContent>
          <w:customXmlDelRangeEnd w:id="282"/>
          <w:customXmlDelRangeStart w:id="283" w:author="Robert Brecha" w:date="2020-08-28T13:26:00Z"/>
          <w:sdt>
            <w:sdtPr>
              <w:tag w:val="goog_rdk_357"/>
              <w:id w:val="1734965982"/>
            </w:sdtPr>
            <w:sdtContent>
              <w:customXmlDelRangeEnd w:id="283"/>
              <w:commentRangeStart w:id="284"/>
              <w:customXmlDelRangeStart w:id="285" w:author="Robert Brecha" w:date="2020-08-28T13:26:00Z"/>
            </w:sdtContent>
          </w:sdt>
          <w:customXmlDelRangeEnd w:id="285"/>
          <w:customXmlDelRangeStart w:id="286" w:author="Robert Brecha" w:date="2020-08-28T13:26:00Z"/>
        </w:sdtContent>
      </w:sdt>
      <w:customXmlDelRangeEnd w:id="286"/>
      <w:commentRangeEnd w:id="284"/>
      <w:del w:id="287" w:author="Robert Brecha" w:date="2020-08-28T13:26:00Z">
        <w:r w:rsidR="0087110D" w:rsidDel="009977EC">
          <w:commentReference w:id="284"/>
        </w:r>
        <w:r w:rsidR="00A266CF" w:rsidDel="009977EC">
          <w:delText xml:space="preserve">  </w:delText>
        </w:r>
      </w:del>
      <w:r w:rsidR="00A266CF" w:rsidRPr="00AB2579">
        <w:rPr>
          <w:rFonts w:ascii="Times New Roman" w:eastAsia="Times New Roman" w:hAnsi="Times New Roman" w:cs="Times New Roman"/>
          <w:b/>
          <w:bCs/>
          <w:iCs/>
          <w:sz w:val="24"/>
          <w:szCs w:val="24"/>
          <w:rPrChange w:id="288" w:author="Robert Brecha" w:date="2020-08-28T13:28:00Z">
            <w:rPr>
              <w:rFonts w:ascii="Times New Roman" w:eastAsia="Times New Roman" w:hAnsi="Times New Roman" w:cs="Times New Roman"/>
              <w:i/>
              <w:sz w:val="24"/>
              <w:szCs w:val="24"/>
            </w:rPr>
          </w:rPrChange>
        </w:rPr>
        <w:t>Greater Antilles (with The Bahamas and Turks and Caicos)</w:t>
      </w:r>
    </w:p>
    <w:p w14:paraId="620F9E2E" w14:textId="2B39791C" w:rsidR="00A266CF" w:rsidRPr="009977EC" w:rsidRDefault="00A266CF">
      <w:pPr>
        <w:spacing w:line="360" w:lineRule="auto"/>
        <w:jc w:val="both"/>
        <w:rPr>
          <w:rFonts w:ascii="Times New Roman" w:eastAsia="Times New Roman" w:hAnsi="Times New Roman" w:cs="Times New Roman"/>
          <w:iCs/>
          <w:sz w:val="24"/>
          <w:szCs w:val="24"/>
        </w:rPr>
      </w:pPr>
      <w:r w:rsidRPr="00A45535">
        <w:rPr>
          <w:rFonts w:ascii="Times New Roman" w:eastAsia="Times New Roman" w:hAnsi="Times New Roman" w:cs="Times New Roman"/>
          <w:iCs/>
          <w:sz w:val="24"/>
          <w:szCs w:val="24"/>
        </w:rPr>
        <w:t>As an example of our analysis we show a map of Jamaica</w:t>
      </w:r>
      <w:r>
        <w:rPr>
          <w:rFonts w:ascii="Times New Roman" w:eastAsia="Times New Roman" w:hAnsi="Times New Roman" w:cs="Times New Roman"/>
          <w:iCs/>
          <w:sz w:val="24"/>
          <w:szCs w:val="24"/>
        </w:rPr>
        <w:t xml:space="preserve"> in Fig. 5. </w:t>
      </w:r>
      <w:r>
        <w:rPr>
          <w:rFonts w:ascii="Times New Roman" w:eastAsia="Times New Roman" w:hAnsi="Times New Roman" w:cs="Times New Roman"/>
          <w:sz w:val="24"/>
          <w:szCs w:val="24"/>
        </w:rPr>
        <w:t xml:space="preserve">On this map, the blue line shows the boundary between regions of &lt;1000m depth and those with depth &gt;1000m.  The additional contours are for distances of 2.5km (green), 5.0km (yellow), 7.5km (orange) and 10km (red) from the coast.  The interpretation of the map is that any area for which the blue 1000m-depth contour closer to the coast is than a given distance contour will represent cold, deep water at constant temperature.  For the sake of evaluation, the most promising locations are those closer than 5km (yellow line) and preferably (in the sense of cost of construction) closer. In the case of Jamaica the best locations from the point of view of near-coastal resource for OTEC would be near Negril, Lucea, southeast of Kingston and near Port Maria and Port Antonio in the northeast. </w:t>
      </w:r>
      <w:ins w:id="289" w:author="Robert Brecha" w:date="2020-08-28T13:30:00Z">
        <w:r w:rsidR="00A56576">
          <w:rPr>
            <w:rFonts w:ascii="Times New Roman" w:eastAsia="Times New Roman" w:hAnsi="Times New Roman" w:cs="Times New Roman"/>
            <w:sz w:val="24"/>
            <w:szCs w:val="24"/>
          </w:rPr>
          <w:t xml:space="preserve"> A more det</w:t>
        </w:r>
      </w:ins>
      <w:ins w:id="290" w:author="Robert Brecha" w:date="2020-08-28T13:31:00Z">
        <w:r w:rsidR="00A56576">
          <w:rPr>
            <w:rFonts w:ascii="Times New Roman" w:eastAsia="Times New Roman" w:hAnsi="Times New Roman" w:cs="Times New Roman"/>
            <w:sz w:val="24"/>
            <w:szCs w:val="24"/>
          </w:rPr>
          <w:t>ailed list of potential sites in the Greater Antilles is given in Table SI2</w:t>
        </w:r>
      </w:ins>
    </w:p>
    <w:p w14:paraId="0FC716E3" w14:textId="77777777" w:rsidR="009977EC" w:rsidRDefault="009977EC">
      <w:pPr>
        <w:keepNext/>
        <w:spacing w:line="360" w:lineRule="auto"/>
        <w:jc w:val="both"/>
        <w:rPr>
          <w:ins w:id="291" w:author="Robert Brecha" w:date="2020-08-28T13:26:00Z"/>
        </w:rPr>
        <w:pPrChange w:id="292" w:author="Robert Brecha" w:date="2020-08-28T13:26:00Z">
          <w:pPr>
            <w:spacing w:line="360" w:lineRule="auto"/>
            <w:jc w:val="both"/>
          </w:pPr>
        </w:pPrChange>
      </w:pPr>
      <w:ins w:id="293" w:author="Robert Brecha" w:date="2020-08-28T13:25:00Z">
        <w:r>
          <w:rPr>
            <w:rFonts w:ascii="Times New Roman" w:eastAsia="Times New Roman" w:hAnsi="Times New Roman" w:cs="Times New Roman"/>
            <w:noProof/>
            <w:sz w:val="24"/>
            <w:szCs w:val="24"/>
          </w:rPr>
          <w:lastRenderedPageBreak/>
          <w:drawing>
            <wp:inline distT="114300" distB="114300" distL="114300" distR="114300" wp14:anchorId="24EA3B6E" wp14:editId="48F6B524">
              <wp:extent cx="5731200" cy="3276600"/>
              <wp:effectExtent l="0" t="0" r="0" b="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31200" cy="3276600"/>
                      </a:xfrm>
                      <a:prstGeom prst="rect">
                        <a:avLst/>
                      </a:prstGeom>
                      <a:ln/>
                    </pic:spPr>
                  </pic:pic>
                </a:graphicData>
              </a:graphic>
            </wp:inline>
          </w:drawing>
        </w:r>
      </w:ins>
    </w:p>
    <w:p w14:paraId="000000BC" w14:textId="528B03F0" w:rsidR="00841E46" w:rsidRDefault="009977EC">
      <w:pPr>
        <w:pStyle w:val="Caption"/>
        <w:jc w:val="both"/>
        <w:rPr>
          <w:rFonts w:ascii="Times New Roman" w:eastAsia="Times New Roman" w:hAnsi="Times New Roman" w:cs="Times New Roman"/>
          <w:sz w:val="24"/>
          <w:szCs w:val="24"/>
        </w:rPr>
        <w:pPrChange w:id="294" w:author="Robert Brecha" w:date="2020-08-28T13:26:00Z">
          <w:pPr>
            <w:spacing w:line="360" w:lineRule="auto"/>
            <w:jc w:val="both"/>
          </w:pPr>
        </w:pPrChange>
      </w:pPr>
      <w:ins w:id="295" w:author="Robert Brecha" w:date="2020-08-28T13:26:00Z">
        <w:r>
          <w:t xml:space="preserve">Figure </w:t>
        </w:r>
        <w:r>
          <w:fldChar w:fldCharType="begin"/>
        </w:r>
        <w:r>
          <w:instrText xml:space="preserve"> SEQ Figure \* ARABIC </w:instrText>
        </w:r>
      </w:ins>
      <w:r>
        <w:fldChar w:fldCharType="separate"/>
      </w:r>
      <w:ins w:id="296" w:author="Robert Brecha" w:date="2020-08-28T17:34:00Z">
        <w:r w:rsidR="00526A06">
          <w:rPr>
            <w:noProof/>
          </w:rPr>
          <w:t>5</w:t>
        </w:r>
      </w:ins>
      <w:ins w:id="297" w:author="Robert Brecha" w:date="2020-08-28T13:26:00Z">
        <w:r>
          <w:fldChar w:fldCharType="end"/>
        </w:r>
        <w:r>
          <w:t xml:space="preserve"> - </w:t>
        </w:r>
        <w:r w:rsidRPr="009C61B6">
          <w:t>Map of Jamaica with a bathymetry contour (blue) representing the boundary between depths of greater than and less than 1000m.  Other contours are equidistant from the coast at 2.5km (green), 5.0km (yellow), 7.5km (orange) and 10km (red).</w:t>
        </w:r>
      </w:ins>
    </w:p>
    <w:customXmlDelRangeStart w:id="298" w:author="Robert Brecha" w:date="2020-08-28T13:26:00Z"/>
    <w:sdt>
      <w:sdtPr>
        <w:tag w:val="goog_rdk_379"/>
        <w:id w:val="-1526317658"/>
      </w:sdtPr>
      <w:sdtContent>
        <w:customXmlDelRangeEnd w:id="298"/>
        <w:p w14:paraId="000000BE" w14:textId="180D8286" w:rsidR="00841E46" w:rsidRDefault="00371ED8" w:rsidP="009977EC">
          <w:pPr>
            <w:spacing w:line="360" w:lineRule="auto"/>
            <w:jc w:val="both"/>
            <w:rPr>
              <w:ins w:id="299" w:author="Robert Brecha" w:date="2020-08-21T15:05:00Z"/>
              <w:rFonts w:ascii="Times New Roman" w:eastAsia="Times New Roman" w:hAnsi="Times New Roman" w:cs="Times New Roman"/>
              <w:sz w:val="24"/>
              <w:szCs w:val="24"/>
            </w:rPr>
          </w:pPr>
          <w:customXmlDelRangeStart w:id="300" w:author="Robert Brecha" w:date="2020-08-28T13:26:00Z"/>
          <w:sdt>
            <w:sdtPr>
              <w:tag w:val="goog_rdk_378"/>
              <w:id w:val="-1145975220"/>
            </w:sdtPr>
            <w:sdtContent>
              <w:customXmlDelRangeEnd w:id="300"/>
              <w:customXmlDelRangeStart w:id="301" w:author="Robert Brecha" w:date="2020-08-28T13:26:00Z"/>
            </w:sdtContent>
          </w:sdt>
          <w:customXmlDelRangeEnd w:id="301"/>
        </w:p>
        <w:customXmlDelRangeStart w:id="302" w:author="Robert Brecha" w:date="2020-08-28T13:26:00Z"/>
        <w:sdt>
          <w:sdtPr>
            <w:tag w:val="goog_rdk_381"/>
            <w:id w:val="-444068272"/>
          </w:sdtPr>
          <w:sdtContent>
            <w:customXmlDelRangeEnd w:id="302"/>
            <w:p w14:paraId="3F564376" w14:textId="77777777" w:rsidR="00841E46" w:rsidRDefault="00371ED8" w:rsidP="009977EC">
              <w:pPr>
                <w:spacing w:line="360" w:lineRule="auto"/>
                <w:jc w:val="both"/>
                <w:rPr>
                  <w:ins w:id="303" w:author="Robert Brecha" w:date="2020-08-21T15:05:00Z"/>
                  <w:rFonts w:ascii="Times New Roman" w:eastAsia="Times New Roman" w:hAnsi="Times New Roman" w:cs="Times New Roman"/>
                  <w:sz w:val="24"/>
                  <w:szCs w:val="24"/>
                </w:rPr>
              </w:pPr>
              <w:customXmlDelRangeStart w:id="304" w:author="Robert Brecha" w:date="2020-08-28T13:26:00Z"/>
              <w:sdt>
                <w:sdtPr>
                  <w:tag w:val="goog_rdk_380"/>
                  <w:id w:val="1492068179"/>
                </w:sdtPr>
                <w:sdtContent>
                  <w:customXmlDelRangeEnd w:id="304"/>
                  <w:customXmlDelRangeStart w:id="305" w:author="Robert Brecha" w:date="2020-08-28T13:26:00Z"/>
                </w:sdtContent>
              </w:sdt>
              <w:customXmlDelRangeEnd w:id="305"/>
            </w:p>
            <w:customXmlDelRangeStart w:id="306" w:author="Robert Brecha" w:date="2020-08-28T13:26:00Z"/>
          </w:sdtContent>
        </w:sdt>
        <w:customXmlDelRangeEnd w:id="306"/>
        <w:customXmlDelRangeStart w:id="307" w:author="Robert Brecha" w:date="2020-08-28T13:26:00Z"/>
      </w:sdtContent>
    </w:sdt>
    <w:customXmlDelRangeEnd w:id="307"/>
    <w:p w14:paraId="000000BF" w14:textId="60980D16" w:rsidR="00841E46" w:rsidRDefault="00841E46">
      <w:pPr>
        <w:spacing w:line="360" w:lineRule="auto"/>
        <w:jc w:val="both"/>
        <w:rPr>
          <w:rFonts w:ascii="Times New Roman" w:eastAsia="Times New Roman" w:hAnsi="Times New Roman" w:cs="Times New Roman"/>
          <w:sz w:val="24"/>
          <w:szCs w:val="24"/>
        </w:rPr>
      </w:pPr>
    </w:p>
    <w:tbl>
      <w:tblPr>
        <w:tblStyle w:val="6"/>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268"/>
        <w:gridCol w:w="2693"/>
        <w:gridCol w:w="1559"/>
      </w:tblGrid>
      <w:tr w:rsidR="00841E46" w:rsidDel="00A56576" w14:paraId="280B8106" w14:textId="59547384">
        <w:trPr>
          <w:trHeight w:val="397"/>
          <w:del w:id="308" w:author="Robert Brecha" w:date="2020-08-28T13:32:00Z"/>
        </w:trPr>
        <w:tc>
          <w:tcPr>
            <w:tcW w:w="2547" w:type="dxa"/>
            <w:shd w:val="clear" w:color="auto" w:fill="8EAADB"/>
          </w:tcPr>
          <w:p w14:paraId="000000C0" w14:textId="1C4405B8" w:rsidR="00841E46" w:rsidDel="00A56576" w:rsidRDefault="00371ED8">
            <w:pPr>
              <w:spacing w:line="360" w:lineRule="auto"/>
              <w:jc w:val="both"/>
              <w:rPr>
                <w:del w:id="309" w:author="Robert Brecha" w:date="2020-08-28T13:32:00Z"/>
                <w:rFonts w:ascii="Times New Roman" w:eastAsia="Times New Roman" w:hAnsi="Times New Roman" w:cs="Times New Roman"/>
                <w:sz w:val="24"/>
                <w:szCs w:val="24"/>
              </w:rPr>
            </w:pPr>
            <w:customXmlDelRangeStart w:id="310" w:author="Robert Brecha" w:date="2020-08-28T13:32:00Z"/>
            <w:sdt>
              <w:sdtPr>
                <w:tag w:val="goog_rdk_383"/>
                <w:id w:val="-1354257173"/>
              </w:sdtPr>
              <w:sdtContent>
                <w:customXmlDelRangeEnd w:id="310"/>
                <w:commentRangeStart w:id="311"/>
                <w:customXmlDelRangeStart w:id="312" w:author="Robert Brecha" w:date="2020-08-28T13:32:00Z"/>
              </w:sdtContent>
            </w:sdt>
            <w:customXmlDelRangeEnd w:id="312"/>
            <w:customXmlDelRangeStart w:id="313" w:author="Robert Brecha" w:date="2020-08-28T13:32:00Z"/>
            <w:sdt>
              <w:sdtPr>
                <w:tag w:val="goog_rdk_384"/>
                <w:id w:val="544331265"/>
              </w:sdtPr>
              <w:sdtContent>
                <w:customXmlDelRangeEnd w:id="313"/>
                <w:commentRangeStart w:id="314"/>
                <w:customXmlDelRangeStart w:id="315" w:author="Robert Brecha" w:date="2020-08-28T13:32:00Z"/>
              </w:sdtContent>
            </w:sdt>
            <w:customXmlDelRangeEnd w:id="315"/>
            <w:customXmlDelRangeStart w:id="316" w:author="Robert Brecha" w:date="2020-08-28T13:32:00Z"/>
            <w:sdt>
              <w:sdtPr>
                <w:tag w:val="goog_rdk_385"/>
                <w:id w:val="1255854313"/>
              </w:sdtPr>
              <w:sdtContent>
                <w:customXmlDelRangeEnd w:id="316"/>
                <w:commentRangeStart w:id="317"/>
                <w:customXmlDelRangeStart w:id="318" w:author="Robert Brecha" w:date="2020-08-28T13:32:00Z"/>
              </w:sdtContent>
            </w:sdt>
            <w:customXmlDelRangeEnd w:id="318"/>
            <w:del w:id="319" w:author="Robert Brecha" w:date="2020-08-28T13:32:00Z">
              <w:r w:rsidR="0087110D" w:rsidDel="00A56576">
                <w:rPr>
                  <w:rFonts w:ascii="Times New Roman" w:eastAsia="Times New Roman" w:hAnsi="Times New Roman" w:cs="Times New Roman"/>
                  <w:sz w:val="24"/>
                  <w:szCs w:val="24"/>
                </w:rPr>
                <w:delText>Country</w:delText>
              </w:r>
              <w:commentRangeEnd w:id="311"/>
              <w:r w:rsidR="0087110D" w:rsidDel="00A56576">
                <w:commentReference w:id="311"/>
              </w:r>
              <w:commentRangeEnd w:id="314"/>
              <w:r w:rsidR="0087110D" w:rsidDel="00A56576">
                <w:commentReference w:id="314"/>
              </w:r>
              <w:commentRangeEnd w:id="317"/>
              <w:r w:rsidR="0087110D" w:rsidDel="00A56576">
                <w:commentReference w:id="317"/>
              </w:r>
            </w:del>
          </w:p>
        </w:tc>
        <w:tc>
          <w:tcPr>
            <w:tcW w:w="2268" w:type="dxa"/>
            <w:shd w:val="clear" w:color="auto" w:fill="8EAADB"/>
          </w:tcPr>
          <w:p w14:paraId="000000C1" w14:textId="16D0069F" w:rsidR="00841E46" w:rsidDel="00A56576" w:rsidRDefault="0087110D">
            <w:pPr>
              <w:spacing w:line="360" w:lineRule="auto"/>
              <w:jc w:val="both"/>
              <w:rPr>
                <w:del w:id="320" w:author="Robert Brecha" w:date="2020-08-28T13:32:00Z"/>
                <w:rFonts w:ascii="Times New Roman" w:eastAsia="Times New Roman" w:hAnsi="Times New Roman" w:cs="Times New Roman"/>
                <w:sz w:val="24"/>
                <w:szCs w:val="24"/>
              </w:rPr>
            </w:pPr>
            <w:del w:id="321" w:author="Robert Brecha" w:date="2020-08-28T13:32:00Z">
              <w:r w:rsidDel="00A56576">
                <w:rPr>
                  <w:rFonts w:ascii="Times New Roman" w:eastAsia="Times New Roman" w:hAnsi="Times New Roman" w:cs="Times New Roman"/>
                  <w:sz w:val="24"/>
                  <w:szCs w:val="24"/>
                </w:rPr>
                <w:delText>Location</w:delText>
              </w:r>
            </w:del>
          </w:p>
        </w:tc>
        <w:tc>
          <w:tcPr>
            <w:tcW w:w="2693" w:type="dxa"/>
            <w:shd w:val="clear" w:color="auto" w:fill="8EAADB"/>
          </w:tcPr>
          <w:p w14:paraId="000000C2" w14:textId="2B2C596E" w:rsidR="00841E46" w:rsidDel="00A56576" w:rsidRDefault="0087110D">
            <w:pPr>
              <w:spacing w:line="360" w:lineRule="auto"/>
              <w:jc w:val="both"/>
              <w:rPr>
                <w:del w:id="322" w:author="Robert Brecha" w:date="2020-08-28T13:32:00Z"/>
                <w:rFonts w:ascii="Times New Roman" w:eastAsia="Times New Roman" w:hAnsi="Times New Roman" w:cs="Times New Roman"/>
                <w:sz w:val="24"/>
                <w:szCs w:val="24"/>
              </w:rPr>
            </w:pPr>
            <w:del w:id="323" w:author="Robert Brecha" w:date="2020-08-28T13:32:00Z">
              <w:r w:rsidDel="00A56576">
                <w:rPr>
                  <w:rFonts w:ascii="Times New Roman" w:eastAsia="Times New Roman" w:hAnsi="Times New Roman" w:cs="Times New Roman"/>
                  <w:sz w:val="24"/>
                  <w:szCs w:val="24"/>
                </w:rPr>
                <w:delText>Town/Infrastructure</w:delText>
              </w:r>
            </w:del>
          </w:p>
        </w:tc>
        <w:tc>
          <w:tcPr>
            <w:tcW w:w="1559" w:type="dxa"/>
            <w:shd w:val="clear" w:color="auto" w:fill="8EAADB"/>
          </w:tcPr>
          <w:p w14:paraId="000000C3" w14:textId="5F6FA687" w:rsidR="00841E46" w:rsidDel="00A56576" w:rsidRDefault="00841E46">
            <w:pPr>
              <w:spacing w:line="360" w:lineRule="auto"/>
              <w:jc w:val="both"/>
              <w:rPr>
                <w:del w:id="324" w:author="Robert Brecha" w:date="2020-08-28T13:32:00Z"/>
                <w:rFonts w:ascii="Times New Roman" w:eastAsia="Times New Roman" w:hAnsi="Times New Roman" w:cs="Times New Roman"/>
                <w:sz w:val="24"/>
                <w:szCs w:val="24"/>
              </w:rPr>
            </w:pPr>
          </w:p>
        </w:tc>
      </w:tr>
      <w:tr w:rsidR="00841E46" w:rsidDel="00A56576" w14:paraId="5C619DC4" w14:textId="31F93BE1">
        <w:trPr>
          <w:trHeight w:val="397"/>
          <w:del w:id="325" w:author="Robert Brecha" w:date="2020-08-28T13:32:00Z"/>
        </w:trPr>
        <w:tc>
          <w:tcPr>
            <w:tcW w:w="2547" w:type="dxa"/>
          </w:tcPr>
          <w:p w14:paraId="000000C4" w14:textId="17C4DE0D" w:rsidR="00841E46" w:rsidDel="00A56576" w:rsidRDefault="0087110D">
            <w:pPr>
              <w:spacing w:line="360" w:lineRule="auto"/>
              <w:jc w:val="both"/>
              <w:rPr>
                <w:del w:id="326" w:author="Robert Brecha" w:date="2020-08-28T13:32:00Z"/>
                <w:rFonts w:ascii="Times New Roman" w:eastAsia="Times New Roman" w:hAnsi="Times New Roman" w:cs="Times New Roman"/>
                <w:sz w:val="24"/>
                <w:szCs w:val="24"/>
              </w:rPr>
            </w:pPr>
            <w:del w:id="327" w:author="Robert Brecha" w:date="2020-08-28T13:32:00Z">
              <w:r w:rsidDel="00A56576">
                <w:rPr>
                  <w:rFonts w:ascii="Times New Roman" w:eastAsia="Times New Roman" w:hAnsi="Times New Roman" w:cs="Times New Roman"/>
                  <w:sz w:val="24"/>
                  <w:szCs w:val="24"/>
                </w:rPr>
                <w:delText>Bahamas</w:delText>
              </w:r>
            </w:del>
          </w:p>
        </w:tc>
        <w:tc>
          <w:tcPr>
            <w:tcW w:w="2268" w:type="dxa"/>
          </w:tcPr>
          <w:p w14:paraId="000000C5" w14:textId="3EBCBB20" w:rsidR="00841E46" w:rsidDel="00A56576" w:rsidRDefault="0087110D">
            <w:pPr>
              <w:spacing w:line="360" w:lineRule="auto"/>
              <w:jc w:val="both"/>
              <w:rPr>
                <w:del w:id="328" w:author="Robert Brecha" w:date="2020-08-28T13:32:00Z"/>
                <w:rFonts w:ascii="Times New Roman" w:eastAsia="Times New Roman" w:hAnsi="Times New Roman" w:cs="Times New Roman"/>
                <w:sz w:val="24"/>
                <w:szCs w:val="24"/>
              </w:rPr>
            </w:pPr>
            <w:del w:id="329" w:author="Robert Brecha" w:date="2020-08-28T13:32:00Z">
              <w:r w:rsidDel="00A56576">
                <w:rPr>
                  <w:rFonts w:ascii="Times New Roman" w:eastAsia="Times New Roman" w:hAnsi="Times New Roman" w:cs="Times New Roman"/>
                  <w:sz w:val="24"/>
                  <w:szCs w:val="24"/>
                </w:rPr>
                <w:delText>North</w:delText>
              </w:r>
            </w:del>
          </w:p>
        </w:tc>
        <w:tc>
          <w:tcPr>
            <w:tcW w:w="2693" w:type="dxa"/>
          </w:tcPr>
          <w:p w14:paraId="000000C6" w14:textId="28D3D27A" w:rsidR="00841E46" w:rsidDel="00A56576" w:rsidRDefault="0087110D">
            <w:pPr>
              <w:spacing w:line="360" w:lineRule="auto"/>
              <w:jc w:val="both"/>
              <w:rPr>
                <w:del w:id="330" w:author="Robert Brecha" w:date="2020-08-28T13:32:00Z"/>
                <w:rFonts w:ascii="Times New Roman" w:eastAsia="Times New Roman" w:hAnsi="Times New Roman" w:cs="Times New Roman"/>
                <w:sz w:val="24"/>
                <w:szCs w:val="24"/>
              </w:rPr>
            </w:pPr>
            <w:del w:id="331" w:author="Robert Brecha" w:date="2020-08-28T13:32:00Z">
              <w:r w:rsidDel="00A56576">
                <w:rPr>
                  <w:rFonts w:ascii="Times New Roman" w:eastAsia="Times New Roman" w:hAnsi="Times New Roman" w:cs="Times New Roman"/>
                  <w:sz w:val="24"/>
                  <w:szCs w:val="24"/>
                </w:rPr>
                <w:delText>Nassau</w:delText>
              </w:r>
            </w:del>
          </w:p>
        </w:tc>
        <w:tc>
          <w:tcPr>
            <w:tcW w:w="1559" w:type="dxa"/>
          </w:tcPr>
          <w:p w14:paraId="000000C7" w14:textId="613E66C3" w:rsidR="00841E46" w:rsidDel="00A56576" w:rsidRDefault="00841E46">
            <w:pPr>
              <w:spacing w:line="360" w:lineRule="auto"/>
              <w:jc w:val="both"/>
              <w:rPr>
                <w:del w:id="332" w:author="Robert Brecha" w:date="2020-08-28T13:32:00Z"/>
                <w:rFonts w:ascii="Times New Roman" w:eastAsia="Times New Roman" w:hAnsi="Times New Roman" w:cs="Times New Roman"/>
                <w:sz w:val="24"/>
                <w:szCs w:val="24"/>
              </w:rPr>
            </w:pPr>
          </w:p>
        </w:tc>
      </w:tr>
      <w:tr w:rsidR="00841E46" w:rsidDel="00A56576" w14:paraId="27EE5932" w14:textId="0982FA78">
        <w:trPr>
          <w:trHeight w:val="397"/>
          <w:del w:id="333" w:author="Robert Brecha" w:date="2020-08-28T13:32:00Z"/>
        </w:trPr>
        <w:tc>
          <w:tcPr>
            <w:tcW w:w="2547" w:type="dxa"/>
          </w:tcPr>
          <w:p w14:paraId="000000C8" w14:textId="2539D1CE" w:rsidR="00841E46" w:rsidDel="00A56576" w:rsidRDefault="0087110D">
            <w:pPr>
              <w:spacing w:line="360" w:lineRule="auto"/>
              <w:jc w:val="both"/>
              <w:rPr>
                <w:del w:id="334" w:author="Robert Brecha" w:date="2020-08-28T13:32:00Z"/>
                <w:rFonts w:ascii="Times New Roman" w:eastAsia="Times New Roman" w:hAnsi="Times New Roman" w:cs="Times New Roman"/>
                <w:sz w:val="24"/>
                <w:szCs w:val="24"/>
              </w:rPr>
            </w:pPr>
            <w:del w:id="335" w:author="Robert Brecha" w:date="2020-08-28T13:32:00Z">
              <w:r w:rsidDel="00A56576">
                <w:rPr>
                  <w:rFonts w:ascii="Times New Roman" w:eastAsia="Times New Roman" w:hAnsi="Times New Roman" w:cs="Times New Roman"/>
                  <w:sz w:val="24"/>
                  <w:szCs w:val="24"/>
                </w:rPr>
                <w:delText>Cuba</w:delText>
              </w:r>
            </w:del>
          </w:p>
        </w:tc>
        <w:tc>
          <w:tcPr>
            <w:tcW w:w="2268" w:type="dxa"/>
          </w:tcPr>
          <w:p w14:paraId="000000C9" w14:textId="4BAF61B3" w:rsidR="00841E46" w:rsidDel="00A56576" w:rsidRDefault="0087110D">
            <w:pPr>
              <w:spacing w:line="360" w:lineRule="auto"/>
              <w:jc w:val="both"/>
              <w:rPr>
                <w:del w:id="336" w:author="Robert Brecha" w:date="2020-08-28T13:32:00Z"/>
                <w:rFonts w:ascii="Times New Roman" w:eastAsia="Times New Roman" w:hAnsi="Times New Roman" w:cs="Times New Roman"/>
                <w:sz w:val="24"/>
                <w:szCs w:val="24"/>
              </w:rPr>
            </w:pPr>
            <w:del w:id="337" w:author="Robert Brecha" w:date="2020-08-28T13:32:00Z">
              <w:r w:rsidDel="00A56576">
                <w:rPr>
                  <w:rFonts w:ascii="Times New Roman" w:eastAsia="Times New Roman" w:hAnsi="Times New Roman" w:cs="Times New Roman"/>
                  <w:sz w:val="24"/>
                  <w:szCs w:val="24"/>
                </w:rPr>
                <w:delText>Southeast</w:delText>
              </w:r>
            </w:del>
          </w:p>
        </w:tc>
        <w:tc>
          <w:tcPr>
            <w:tcW w:w="2693" w:type="dxa"/>
          </w:tcPr>
          <w:p w14:paraId="000000CA" w14:textId="2087114F" w:rsidR="00841E46" w:rsidDel="00A56576" w:rsidRDefault="0087110D">
            <w:pPr>
              <w:spacing w:line="360" w:lineRule="auto"/>
              <w:jc w:val="both"/>
              <w:rPr>
                <w:del w:id="338" w:author="Robert Brecha" w:date="2020-08-28T13:32:00Z"/>
                <w:rFonts w:ascii="Times New Roman" w:eastAsia="Times New Roman" w:hAnsi="Times New Roman" w:cs="Times New Roman"/>
                <w:sz w:val="24"/>
                <w:szCs w:val="24"/>
              </w:rPr>
            </w:pPr>
            <w:del w:id="339" w:author="Robert Brecha" w:date="2020-08-28T13:32:00Z">
              <w:r w:rsidDel="00A56576">
                <w:rPr>
                  <w:rFonts w:ascii="Times New Roman" w:eastAsia="Times New Roman" w:hAnsi="Times New Roman" w:cs="Times New Roman"/>
                  <w:sz w:val="24"/>
                  <w:szCs w:val="24"/>
                </w:rPr>
                <w:delText>Santiago de Cuba</w:delText>
              </w:r>
            </w:del>
          </w:p>
        </w:tc>
        <w:tc>
          <w:tcPr>
            <w:tcW w:w="1559" w:type="dxa"/>
          </w:tcPr>
          <w:p w14:paraId="000000CB" w14:textId="78AFC0C3" w:rsidR="00841E46" w:rsidDel="00A56576" w:rsidRDefault="00841E46">
            <w:pPr>
              <w:spacing w:line="360" w:lineRule="auto"/>
              <w:jc w:val="both"/>
              <w:rPr>
                <w:del w:id="340" w:author="Robert Brecha" w:date="2020-08-28T13:32:00Z"/>
                <w:rFonts w:ascii="Times New Roman" w:eastAsia="Times New Roman" w:hAnsi="Times New Roman" w:cs="Times New Roman"/>
                <w:sz w:val="24"/>
                <w:szCs w:val="24"/>
              </w:rPr>
            </w:pPr>
          </w:p>
        </w:tc>
      </w:tr>
      <w:tr w:rsidR="00841E46" w:rsidDel="00A56576" w14:paraId="7DE0A9B4" w14:textId="2A8E2BD3">
        <w:trPr>
          <w:trHeight w:val="397"/>
          <w:del w:id="341" w:author="Robert Brecha" w:date="2020-08-28T13:32:00Z"/>
        </w:trPr>
        <w:tc>
          <w:tcPr>
            <w:tcW w:w="2547" w:type="dxa"/>
          </w:tcPr>
          <w:p w14:paraId="000000CC" w14:textId="34FBD12D" w:rsidR="00841E46" w:rsidDel="00A56576" w:rsidRDefault="0087110D">
            <w:pPr>
              <w:spacing w:line="360" w:lineRule="auto"/>
              <w:jc w:val="both"/>
              <w:rPr>
                <w:del w:id="342" w:author="Robert Brecha" w:date="2020-08-28T13:32:00Z"/>
                <w:rFonts w:ascii="Times New Roman" w:eastAsia="Times New Roman" w:hAnsi="Times New Roman" w:cs="Times New Roman"/>
                <w:sz w:val="24"/>
                <w:szCs w:val="24"/>
              </w:rPr>
            </w:pPr>
            <w:del w:id="343" w:author="Robert Brecha" w:date="2020-08-28T13:32:00Z">
              <w:r w:rsidDel="00A56576">
                <w:rPr>
                  <w:rFonts w:ascii="Times New Roman" w:eastAsia="Times New Roman" w:hAnsi="Times New Roman" w:cs="Times New Roman"/>
                  <w:sz w:val="24"/>
                  <w:szCs w:val="24"/>
                </w:rPr>
                <w:delText>Cuba</w:delText>
              </w:r>
            </w:del>
          </w:p>
        </w:tc>
        <w:tc>
          <w:tcPr>
            <w:tcW w:w="2268" w:type="dxa"/>
          </w:tcPr>
          <w:p w14:paraId="000000CD" w14:textId="7D3B2158" w:rsidR="00841E46" w:rsidDel="00A56576" w:rsidRDefault="0087110D">
            <w:pPr>
              <w:spacing w:line="360" w:lineRule="auto"/>
              <w:jc w:val="both"/>
              <w:rPr>
                <w:del w:id="344" w:author="Robert Brecha" w:date="2020-08-28T13:32:00Z"/>
                <w:rFonts w:ascii="Times New Roman" w:eastAsia="Times New Roman" w:hAnsi="Times New Roman" w:cs="Times New Roman"/>
                <w:sz w:val="24"/>
                <w:szCs w:val="24"/>
              </w:rPr>
            </w:pPr>
            <w:del w:id="345" w:author="Robert Brecha" w:date="2020-08-28T13:32:00Z">
              <w:r w:rsidDel="00A56576">
                <w:rPr>
                  <w:rFonts w:ascii="Times New Roman" w:eastAsia="Times New Roman" w:hAnsi="Times New Roman" w:cs="Times New Roman"/>
                  <w:sz w:val="24"/>
                  <w:szCs w:val="24"/>
                </w:rPr>
                <w:delText>Northeast</w:delText>
              </w:r>
            </w:del>
          </w:p>
        </w:tc>
        <w:tc>
          <w:tcPr>
            <w:tcW w:w="2693" w:type="dxa"/>
          </w:tcPr>
          <w:p w14:paraId="000000CE" w14:textId="722D0F62" w:rsidR="00841E46" w:rsidDel="00A56576" w:rsidRDefault="0087110D">
            <w:pPr>
              <w:pBdr>
                <w:top w:val="nil"/>
                <w:left w:val="nil"/>
                <w:bottom w:val="nil"/>
                <w:right w:val="nil"/>
                <w:between w:val="nil"/>
              </w:pBdr>
              <w:jc w:val="both"/>
              <w:rPr>
                <w:del w:id="346" w:author="Robert Brecha" w:date="2020-08-28T13:32:00Z"/>
                <w:rFonts w:ascii="Times New Roman" w:eastAsia="Times New Roman" w:hAnsi="Times New Roman" w:cs="Times New Roman"/>
                <w:color w:val="000000"/>
                <w:sz w:val="24"/>
                <w:szCs w:val="24"/>
              </w:rPr>
            </w:pPr>
            <w:del w:id="347" w:author="Robert Brecha" w:date="2020-08-28T13:32:00Z">
              <w:r w:rsidDel="00A56576">
                <w:rPr>
                  <w:rFonts w:ascii="Times New Roman" w:eastAsia="Times New Roman" w:hAnsi="Times New Roman" w:cs="Times New Roman"/>
                  <w:color w:val="000000"/>
                  <w:sz w:val="24"/>
                  <w:szCs w:val="24"/>
                </w:rPr>
                <w:delText>Guardalavaca (tourist resorts)</w:delText>
              </w:r>
            </w:del>
          </w:p>
        </w:tc>
        <w:tc>
          <w:tcPr>
            <w:tcW w:w="1559" w:type="dxa"/>
          </w:tcPr>
          <w:p w14:paraId="000000CF" w14:textId="45B42221" w:rsidR="00841E46" w:rsidDel="00A56576" w:rsidRDefault="00841E46">
            <w:pPr>
              <w:spacing w:line="360" w:lineRule="auto"/>
              <w:jc w:val="both"/>
              <w:rPr>
                <w:del w:id="348" w:author="Robert Brecha" w:date="2020-08-28T13:32:00Z"/>
                <w:rFonts w:ascii="Times New Roman" w:eastAsia="Times New Roman" w:hAnsi="Times New Roman" w:cs="Times New Roman"/>
                <w:sz w:val="24"/>
                <w:szCs w:val="24"/>
              </w:rPr>
            </w:pPr>
          </w:p>
        </w:tc>
      </w:tr>
      <w:tr w:rsidR="00841E46" w:rsidDel="00A56576" w14:paraId="2EDB56BA" w14:textId="11173E95">
        <w:trPr>
          <w:trHeight w:val="397"/>
          <w:del w:id="349" w:author="Robert Brecha" w:date="2020-08-28T13:32:00Z"/>
        </w:trPr>
        <w:tc>
          <w:tcPr>
            <w:tcW w:w="2547" w:type="dxa"/>
          </w:tcPr>
          <w:p w14:paraId="000000D0" w14:textId="048ADB95" w:rsidR="00841E46" w:rsidDel="00A56576" w:rsidRDefault="0087110D">
            <w:pPr>
              <w:spacing w:line="360" w:lineRule="auto"/>
              <w:jc w:val="both"/>
              <w:rPr>
                <w:del w:id="350" w:author="Robert Brecha" w:date="2020-08-28T13:32:00Z"/>
                <w:rFonts w:ascii="Times New Roman" w:eastAsia="Times New Roman" w:hAnsi="Times New Roman" w:cs="Times New Roman"/>
                <w:sz w:val="24"/>
                <w:szCs w:val="24"/>
              </w:rPr>
            </w:pPr>
            <w:del w:id="351" w:author="Robert Brecha" w:date="2020-08-28T13:32:00Z">
              <w:r w:rsidDel="00A56576">
                <w:rPr>
                  <w:rFonts w:ascii="Times New Roman" w:eastAsia="Times New Roman" w:hAnsi="Times New Roman" w:cs="Times New Roman"/>
                  <w:sz w:val="24"/>
                  <w:szCs w:val="24"/>
                </w:rPr>
                <w:delText>Cuba</w:delText>
              </w:r>
            </w:del>
          </w:p>
        </w:tc>
        <w:tc>
          <w:tcPr>
            <w:tcW w:w="2268" w:type="dxa"/>
          </w:tcPr>
          <w:p w14:paraId="000000D1" w14:textId="265CCA4C" w:rsidR="00841E46" w:rsidDel="00A56576" w:rsidRDefault="0087110D">
            <w:pPr>
              <w:spacing w:line="360" w:lineRule="auto"/>
              <w:jc w:val="both"/>
              <w:rPr>
                <w:del w:id="352" w:author="Robert Brecha" w:date="2020-08-28T13:32:00Z"/>
                <w:rFonts w:ascii="Times New Roman" w:eastAsia="Times New Roman" w:hAnsi="Times New Roman" w:cs="Times New Roman"/>
                <w:sz w:val="24"/>
                <w:szCs w:val="24"/>
              </w:rPr>
            </w:pPr>
            <w:del w:id="353" w:author="Robert Brecha" w:date="2020-08-28T13:32:00Z">
              <w:r w:rsidDel="00A56576">
                <w:rPr>
                  <w:rFonts w:ascii="Times New Roman" w:eastAsia="Times New Roman" w:hAnsi="Times New Roman" w:cs="Times New Roman"/>
                  <w:sz w:val="24"/>
                  <w:szCs w:val="24"/>
                </w:rPr>
                <w:delText>Northeast</w:delText>
              </w:r>
            </w:del>
          </w:p>
        </w:tc>
        <w:tc>
          <w:tcPr>
            <w:tcW w:w="2693" w:type="dxa"/>
          </w:tcPr>
          <w:p w14:paraId="000000D2" w14:textId="6011064E" w:rsidR="00841E46" w:rsidDel="00A56576" w:rsidRDefault="0087110D">
            <w:pPr>
              <w:pBdr>
                <w:top w:val="nil"/>
                <w:left w:val="nil"/>
                <w:bottom w:val="nil"/>
                <w:right w:val="nil"/>
                <w:between w:val="nil"/>
              </w:pBdr>
              <w:jc w:val="both"/>
              <w:rPr>
                <w:del w:id="354" w:author="Robert Brecha" w:date="2020-08-28T13:32:00Z"/>
                <w:rFonts w:ascii="Times New Roman" w:eastAsia="Times New Roman" w:hAnsi="Times New Roman" w:cs="Times New Roman"/>
                <w:color w:val="000000"/>
                <w:sz w:val="24"/>
                <w:szCs w:val="24"/>
              </w:rPr>
            </w:pPr>
            <w:del w:id="355" w:author="Robert Brecha" w:date="2020-08-28T13:32:00Z">
              <w:r w:rsidDel="00A56576">
                <w:rPr>
                  <w:rFonts w:ascii="Times New Roman" w:eastAsia="Times New Roman" w:hAnsi="Times New Roman" w:cs="Times New Roman"/>
                  <w:color w:val="000000"/>
                  <w:sz w:val="24"/>
                  <w:szCs w:val="24"/>
                </w:rPr>
                <w:delText>Playa Uvero, Playa La Playita (tourist resorts)</w:delText>
              </w:r>
            </w:del>
          </w:p>
        </w:tc>
        <w:tc>
          <w:tcPr>
            <w:tcW w:w="1559" w:type="dxa"/>
          </w:tcPr>
          <w:p w14:paraId="000000D3" w14:textId="082BBDA6" w:rsidR="00841E46" w:rsidDel="00A56576" w:rsidRDefault="00841E46">
            <w:pPr>
              <w:spacing w:line="360" w:lineRule="auto"/>
              <w:jc w:val="both"/>
              <w:rPr>
                <w:del w:id="356" w:author="Robert Brecha" w:date="2020-08-28T13:32:00Z"/>
                <w:rFonts w:ascii="Times New Roman" w:eastAsia="Times New Roman" w:hAnsi="Times New Roman" w:cs="Times New Roman"/>
                <w:sz w:val="24"/>
                <w:szCs w:val="24"/>
              </w:rPr>
            </w:pPr>
          </w:p>
        </w:tc>
      </w:tr>
      <w:tr w:rsidR="00841E46" w:rsidDel="00A56576" w14:paraId="2F9AEC9F" w14:textId="6E4D2B88">
        <w:trPr>
          <w:trHeight w:val="397"/>
          <w:del w:id="357" w:author="Robert Brecha" w:date="2020-08-28T13:32:00Z"/>
        </w:trPr>
        <w:tc>
          <w:tcPr>
            <w:tcW w:w="2547" w:type="dxa"/>
          </w:tcPr>
          <w:p w14:paraId="000000D4" w14:textId="00C4DB49" w:rsidR="00841E46" w:rsidDel="00A56576" w:rsidRDefault="0087110D">
            <w:pPr>
              <w:spacing w:line="360" w:lineRule="auto"/>
              <w:jc w:val="both"/>
              <w:rPr>
                <w:del w:id="358" w:author="Robert Brecha" w:date="2020-08-28T13:32:00Z"/>
                <w:rFonts w:ascii="Times New Roman" w:eastAsia="Times New Roman" w:hAnsi="Times New Roman" w:cs="Times New Roman"/>
                <w:sz w:val="24"/>
                <w:szCs w:val="24"/>
              </w:rPr>
            </w:pPr>
            <w:del w:id="359" w:author="Robert Brecha" w:date="2020-08-28T13:32:00Z">
              <w:r w:rsidDel="00A56576">
                <w:rPr>
                  <w:rFonts w:ascii="Times New Roman" w:eastAsia="Times New Roman" w:hAnsi="Times New Roman" w:cs="Times New Roman"/>
                  <w:sz w:val="24"/>
                  <w:szCs w:val="24"/>
                </w:rPr>
                <w:delText>Cuba</w:delText>
              </w:r>
            </w:del>
          </w:p>
        </w:tc>
        <w:tc>
          <w:tcPr>
            <w:tcW w:w="2268" w:type="dxa"/>
          </w:tcPr>
          <w:p w14:paraId="000000D5" w14:textId="49D596D6" w:rsidR="00841E46" w:rsidDel="00A56576" w:rsidRDefault="0087110D">
            <w:pPr>
              <w:spacing w:line="360" w:lineRule="auto"/>
              <w:jc w:val="both"/>
              <w:rPr>
                <w:del w:id="360" w:author="Robert Brecha" w:date="2020-08-28T13:32:00Z"/>
                <w:rFonts w:ascii="Times New Roman" w:eastAsia="Times New Roman" w:hAnsi="Times New Roman" w:cs="Times New Roman"/>
                <w:sz w:val="24"/>
                <w:szCs w:val="24"/>
              </w:rPr>
            </w:pPr>
            <w:del w:id="361" w:author="Robert Brecha" w:date="2020-08-28T13:32:00Z">
              <w:r w:rsidDel="00A56576">
                <w:rPr>
                  <w:rFonts w:ascii="Times New Roman" w:eastAsia="Times New Roman" w:hAnsi="Times New Roman" w:cs="Times New Roman"/>
                  <w:sz w:val="24"/>
                  <w:szCs w:val="24"/>
                </w:rPr>
                <w:delText>Northeast</w:delText>
              </w:r>
            </w:del>
          </w:p>
        </w:tc>
        <w:tc>
          <w:tcPr>
            <w:tcW w:w="2693" w:type="dxa"/>
          </w:tcPr>
          <w:p w14:paraId="000000D6" w14:textId="380DB798" w:rsidR="00841E46" w:rsidDel="00A56576" w:rsidRDefault="0087110D">
            <w:pPr>
              <w:pBdr>
                <w:top w:val="nil"/>
                <w:left w:val="nil"/>
                <w:bottom w:val="nil"/>
                <w:right w:val="nil"/>
                <w:between w:val="nil"/>
              </w:pBdr>
              <w:jc w:val="both"/>
              <w:rPr>
                <w:del w:id="362" w:author="Robert Brecha" w:date="2020-08-28T13:32:00Z"/>
                <w:rFonts w:ascii="Times New Roman" w:eastAsia="Times New Roman" w:hAnsi="Times New Roman" w:cs="Times New Roman"/>
                <w:color w:val="000000"/>
                <w:sz w:val="24"/>
                <w:szCs w:val="24"/>
              </w:rPr>
            </w:pPr>
            <w:del w:id="363" w:author="Robert Brecha" w:date="2020-08-28T13:32:00Z">
              <w:r w:rsidDel="00A56576">
                <w:rPr>
                  <w:rFonts w:ascii="Times New Roman" w:eastAsia="Times New Roman" w:hAnsi="Times New Roman" w:cs="Times New Roman"/>
                  <w:color w:val="000000"/>
                  <w:sz w:val="24"/>
                  <w:szCs w:val="24"/>
                </w:rPr>
                <w:delText>Havana</w:delText>
              </w:r>
            </w:del>
          </w:p>
        </w:tc>
        <w:tc>
          <w:tcPr>
            <w:tcW w:w="1559" w:type="dxa"/>
          </w:tcPr>
          <w:p w14:paraId="000000D7" w14:textId="01492641" w:rsidR="00841E46" w:rsidDel="00A56576" w:rsidRDefault="00841E46">
            <w:pPr>
              <w:spacing w:line="360" w:lineRule="auto"/>
              <w:jc w:val="both"/>
              <w:rPr>
                <w:del w:id="364" w:author="Robert Brecha" w:date="2020-08-28T13:32:00Z"/>
                <w:rFonts w:ascii="Times New Roman" w:eastAsia="Times New Roman" w:hAnsi="Times New Roman" w:cs="Times New Roman"/>
                <w:sz w:val="24"/>
                <w:szCs w:val="24"/>
              </w:rPr>
            </w:pPr>
          </w:p>
        </w:tc>
      </w:tr>
      <w:tr w:rsidR="00841E46" w:rsidDel="00A56576" w14:paraId="65745B70" w14:textId="60B3E898">
        <w:trPr>
          <w:trHeight w:val="397"/>
          <w:del w:id="365" w:author="Robert Brecha" w:date="2020-08-28T13:32:00Z"/>
        </w:trPr>
        <w:tc>
          <w:tcPr>
            <w:tcW w:w="2547" w:type="dxa"/>
          </w:tcPr>
          <w:p w14:paraId="000000D8" w14:textId="0F6E2716" w:rsidR="00841E46" w:rsidDel="00A56576" w:rsidRDefault="0087110D">
            <w:pPr>
              <w:spacing w:line="360" w:lineRule="auto"/>
              <w:jc w:val="both"/>
              <w:rPr>
                <w:del w:id="366" w:author="Robert Brecha" w:date="2020-08-28T13:32:00Z"/>
                <w:rFonts w:ascii="Times New Roman" w:eastAsia="Times New Roman" w:hAnsi="Times New Roman" w:cs="Times New Roman"/>
                <w:sz w:val="24"/>
                <w:szCs w:val="24"/>
              </w:rPr>
            </w:pPr>
            <w:del w:id="367" w:author="Robert Brecha" w:date="2020-08-28T13:32:00Z">
              <w:r w:rsidDel="00A56576">
                <w:rPr>
                  <w:rFonts w:ascii="Times New Roman" w:eastAsia="Times New Roman" w:hAnsi="Times New Roman" w:cs="Times New Roman"/>
                  <w:sz w:val="24"/>
                  <w:szCs w:val="24"/>
                </w:rPr>
                <w:delText>Jamaica</w:delText>
              </w:r>
            </w:del>
          </w:p>
        </w:tc>
        <w:tc>
          <w:tcPr>
            <w:tcW w:w="2268" w:type="dxa"/>
          </w:tcPr>
          <w:p w14:paraId="000000D9" w14:textId="5ACD9B38" w:rsidR="00841E46" w:rsidDel="00A56576" w:rsidRDefault="0087110D">
            <w:pPr>
              <w:spacing w:line="360" w:lineRule="auto"/>
              <w:jc w:val="both"/>
              <w:rPr>
                <w:del w:id="368" w:author="Robert Brecha" w:date="2020-08-28T13:32:00Z"/>
                <w:rFonts w:ascii="Times New Roman" w:eastAsia="Times New Roman" w:hAnsi="Times New Roman" w:cs="Times New Roman"/>
                <w:sz w:val="24"/>
                <w:szCs w:val="24"/>
              </w:rPr>
            </w:pPr>
            <w:del w:id="369" w:author="Robert Brecha" w:date="2020-08-28T13:32:00Z">
              <w:r w:rsidDel="00A56576">
                <w:rPr>
                  <w:rFonts w:ascii="Times New Roman" w:eastAsia="Times New Roman" w:hAnsi="Times New Roman" w:cs="Times New Roman"/>
                  <w:sz w:val="24"/>
                  <w:szCs w:val="24"/>
                </w:rPr>
                <w:delText>Western</w:delText>
              </w:r>
            </w:del>
          </w:p>
        </w:tc>
        <w:tc>
          <w:tcPr>
            <w:tcW w:w="2693" w:type="dxa"/>
          </w:tcPr>
          <w:p w14:paraId="000000DA" w14:textId="56CE5F5F" w:rsidR="00841E46" w:rsidDel="00A56576" w:rsidRDefault="0087110D">
            <w:pPr>
              <w:spacing w:line="360" w:lineRule="auto"/>
              <w:jc w:val="both"/>
              <w:rPr>
                <w:del w:id="370" w:author="Robert Brecha" w:date="2020-08-28T13:32:00Z"/>
                <w:rFonts w:ascii="Times New Roman" w:eastAsia="Times New Roman" w:hAnsi="Times New Roman" w:cs="Times New Roman"/>
                <w:sz w:val="24"/>
                <w:szCs w:val="24"/>
              </w:rPr>
            </w:pPr>
            <w:del w:id="371" w:author="Robert Brecha" w:date="2020-08-28T13:32:00Z">
              <w:r w:rsidDel="00A56576">
                <w:rPr>
                  <w:rFonts w:ascii="Times New Roman" w:eastAsia="Times New Roman" w:hAnsi="Times New Roman" w:cs="Times New Roman"/>
                  <w:sz w:val="24"/>
                  <w:szCs w:val="24"/>
                </w:rPr>
                <w:delText>Negril (hotels, airport)</w:delText>
              </w:r>
            </w:del>
          </w:p>
        </w:tc>
        <w:tc>
          <w:tcPr>
            <w:tcW w:w="1559" w:type="dxa"/>
          </w:tcPr>
          <w:p w14:paraId="000000DB" w14:textId="462DA8DC" w:rsidR="00841E46" w:rsidDel="00A56576" w:rsidRDefault="00841E46">
            <w:pPr>
              <w:spacing w:line="360" w:lineRule="auto"/>
              <w:jc w:val="both"/>
              <w:rPr>
                <w:del w:id="372" w:author="Robert Brecha" w:date="2020-08-28T13:32:00Z"/>
                <w:rFonts w:ascii="Times New Roman" w:eastAsia="Times New Roman" w:hAnsi="Times New Roman" w:cs="Times New Roman"/>
                <w:sz w:val="24"/>
                <w:szCs w:val="24"/>
              </w:rPr>
            </w:pPr>
          </w:p>
        </w:tc>
      </w:tr>
      <w:tr w:rsidR="00841E46" w:rsidDel="00A56576" w14:paraId="3BE4C30F" w14:textId="5F34A8D4">
        <w:trPr>
          <w:trHeight w:val="397"/>
          <w:del w:id="373" w:author="Robert Brecha" w:date="2020-08-28T13:32:00Z"/>
        </w:trPr>
        <w:tc>
          <w:tcPr>
            <w:tcW w:w="2547" w:type="dxa"/>
          </w:tcPr>
          <w:p w14:paraId="000000DC" w14:textId="1CC26455" w:rsidR="00841E46" w:rsidDel="00A56576" w:rsidRDefault="0087110D">
            <w:pPr>
              <w:spacing w:line="360" w:lineRule="auto"/>
              <w:jc w:val="both"/>
              <w:rPr>
                <w:del w:id="374" w:author="Robert Brecha" w:date="2020-08-28T13:32:00Z"/>
                <w:rFonts w:ascii="Times New Roman" w:eastAsia="Times New Roman" w:hAnsi="Times New Roman" w:cs="Times New Roman"/>
                <w:sz w:val="24"/>
                <w:szCs w:val="24"/>
              </w:rPr>
            </w:pPr>
            <w:del w:id="375" w:author="Robert Brecha" w:date="2020-08-28T13:32:00Z">
              <w:r w:rsidDel="00A56576">
                <w:rPr>
                  <w:rFonts w:ascii="Times New Roman" w:eastAsia="Times New Roman" w:hAnsi="Times New Roman" w:cs="Times New Roman"/>
                  <w:sz w:val="24"/>
                  <w:szCs w:val="24"/>
                </w:rPr>
                <w:delText>Jamaica</w:delText>
              </w:r>
            </w:del>
          </w:p>
        </w:tc>
        <w:tc>
          <w:tcPr>
            <w:tcW w:w="2268" w:type="dxa"/>
          </w:tcPr>
          <w:p w14:paraId="000000DD" w14:textId="720FFED3" w:rsidR="00841E46" w:rsidDel="00A56576" w:rsidRDefault="0087110D">
            <w:pPr>
              <w:spacing w:line="360" w:lineRule="auto"/>
              <w:jc w:val="both"/>
              <w:rPr>
                <w:del w:id="376" w:author="Robert Brecha" w:date="2020-08-28T13:32:00Z"/>
                <w:rFonts w:ascii="Times New Roman" w:eastAsia="Times New Roman" w:hAnsi="Times New Roman" w:cs="Times New Roman"/>
                <w:sz w:val="24"/>
                <w:szCs w:val="24"/>
              </w:rPr>
            </w:pPr>
            <w:del w:id="377" w:author="Robert Brecha" w:date="2020-08-28T13:32:00Z">
              <w:r w:rsidDel="00A56576">
                <w:rPr>
                  <w:rFonts w:ascii="Times New Roman" w:eastAsia="Times New Roman" w:hAnsi="Times New Roman" w:cs="Times New Roman"/>
                  <w:sz w:val="24"/>
                  <w:szCs w:val="24"/>
                </w:rPr>
                <w:delText>Northwestern</w:delText>
              </w:r>
            </w:del>
          </w:p>
        </w:tc>
        <w:tc>
          <w:tcPr>
            <w:tcW w:w="2693" w:type="dxa"/>
          </w:tcPr>
          <w:p w14:paraId="000000DE" w14:textId="79F9AB25" w:rsidR="00841E46" w:rsidDel="00A56576" w:rsidRDefault="0087110D">
            <w:pPr>
              <w:spacing w:line="360" w:lineRule="auto"/>
              <w:jc w:val="both"/>
              <w:rPr>
                <w:del w:id="378" w:author="Robert Brecha" w:date="2020-08-28T13:32:00Z"/>
                <w:rFonts w:ascii="Times New Roman" w:eastAsia="Times New Roman" w:hAnsi="Times New Roman" w:cs="Times New Roman"/>
                <w:sz w:val="24"/>
                <w:szCs w:val="24"/>
              </w:rPr>
            </w:pPr>
            <w:del w:id="379" w:author="Robert Brecha" w:date="2020-08-28T13:32:00Z">
              <w:r w:rsidDel="00A56576">
                <w:rPr>
                  <w:rFonts w:ascii="Times New Roman" w:eastAsia="Times New Roman" w:hAnsi="Times New Roman" w:cs="Times New Roman"/>
                  <w:sz w:val="24"/>
                  <w:szCs w:val="24"/>
                </w:rPr>
                <w:delText>Lucea</w:delText>
              </w:r>
            </w:del>
          </w:p>
        </w:tc>
        <w:tc>
          <w:tcPr>
            <w:tcW w:w="1559" w:type="dxa"/>
          </w:tcPr>
          <w:p w14:paraId="000000DF" w14:textId="7A27AD6A" w:rsidR="00841E46" w:rsidDel="00A56576" w:rsidRDefault="00841E46">
            <w:pPr>
              <w:spacing w:line="360" w:lineRule="auto"/>
              <w:jc w:val="both"/>
              <w:rPr>
                <w:del w:id="380" w:author="Robert Brecha" w:date="2020-08-28T13:32:00Z"/>
                <w:rFonts w:ascii="Times New Roman" w:eastAsia="Times New Roman" w:hAnsi="Times New Roman" w:cs="Times New Roman"/>
                <w:sz w:val="24"/>
                <w:szCs w:val="24"/>
              </w:rPr>
            </w:pPr>
          </w:p>
        </w:tc>
      </w:tr>
      <w:tr w:rsidR="00841E46" w:rsidDel="00A56576" w14:paraId="521BFB74" w14:textId="37E8F3D2">
        <w:trPr>
          <w:trHeight w:val="397"/>
          <w:del w:id="381" w:author="Robert Brecha" w:date="2020-08-28T13:32:00Z"/>
        </w:trPr>
        <w:tc>
          <w:tcPr>
            <w:tcW w:w="2547" w:type="dxa"/>
          </w:tcPr>
          <w:p w14:paraId="000000E0" w14:textId="124DF033" w:rsidR="00841E46" w:rsidDel="00A56576" w:rsidRDefault="0087110D">
            <w:pPr>
              <w:spacing w:line="360" w:lineRule="auto"/>
              <w:jc w:val="both"/>
              <w:rPr>
                <w:del w:id="382" w:author="Robert Brecha" w:date="2020-08-28T13:32:00Z"/>
                <w:rFonts w:ascii="Times New Roman" w:eastAsia="Times New Roman" w:hAnsi="Times New Roman" w:cs="Times New Roman"/>
                <w:sz w:val="24"/>
                <w:szCs w:val="24"/>
              </w:rPr>
            </w:pPr>
            <w:del w:id="383" w:author="Robert Brecha" w:date="2020-08-28T13:32:00Z">
              <w:r w:rsidDel="00A56576">
                <w:rPr>
                  <w:rFonts w:ascii="Times New Roman" w:eastAsia="Times New Roman" w:hAnsi="Times New Roman" w:cs="Times New Roman"/>
                  <w:sz w:val="24"/>
                  <w:szCs w:val="24"/>
                </w:rPr>
                <w:delText>Jamaica</w:delText>
              </w:r>
            </w:del>
          </w:p>
        </w:tc>
        <w:tc>
          <w:tcPr>
            <w:tcW w:w="2268" w:type="dxa"/>
          </w:tcPr>
          <w:p w14:paraId="000000E1" w14:textId="70A02E80" w:rsidR="00841E46" w:rsidDel="00A56576" w:rsidRDefault="0087110D">
            <w:pPr>
              <w:spacing w:line="360" w:lineRule="auto"/>
              <w:jc w:val="both"/>
              <w:rPr>
                <w:del w:id="384" w:author="Robert Brecha" w:date="2020-08-28T13:32:00Z"/>
                <w:rFonts w:ascii="Times New Roman" w:eastAsia="Times New Roman" w:hAnsi="Times New Roman" w:cs="Times New Roman"/>
                <w:sz w:val="24"/>
                <w:szCs w:val="24"/>
              </w:rPr>
            </w:pPr>
            <w:del w:id="385" w:author="Robert Brecha" w:date="2020-08-28T13:32:00Z">
              <w:r w:rsidDel="00A56576">
                <w:rPr>
                  <w:rFonts w:ascii="Times New Roman" w:eastAsia="Times New Roman" w:hAnsi="Times New Roman" w:cs="Times New Roman"/>
                  <w:sz w:val="24"/>
                  <w:szCs w:val="24"/>
                </w:rPr>
                <w:delText>Northwestern</w:delText>
              </w:r>
            </w:del>
          </w:p>
        </w:tc>
        <w:tc>
          <w:tcPr>
            <w:tcW w:w="2693" w:type="dxa"/>
          </w:tcPr>
          <w:p w14:paraId="000000E2" w14:textId="3C755596" w:rsidR="00841E46" w:rsidDel="00A56576" w:rsidRDefault="0087110D">
            <w:pPr>
              <w:spacing w:line="360" w:lineRule="auto"/>
              <w:jc w:val="both"/>
              <w:rPr>
                <w:del w:id="386" w:author="Robert Brecha" w:date="2020-08-28T13:32:00Z"/>
                <w:rFonts w:ascii="Times New Roman" w:eastAsia="Times New Roman" w:hAnsi="Times New Roman" w:cs="Times New Roman"/>
                <w:sz w:val="24"/>
                <w:szCs w:val="24"/>
              </w:rPr>
            </w:pPr>
            <w:del w:id="387" w:author="Robert Brecha" w:date="2020-08-28T13:32:00Z">
              <w:r w:rsidDel="00A56576">
                <w:rPr>
                  <w:rFonts w:ascii="Times New Roman" w:eastAsia="Times New Roman" w:hAnsi="Times New Roman" w:cs="Times New Roman"/>
                  <w:sz w:val="24"/>
                  <w:szCs w:val="24"/>
                </w:rPr>
                <w:delText>Montego Bay</w:delText>
              </w:r>
            </w:del>
          </w:p>
        </w:tc>
        <w:tc>
          <w:tcPr>
            <w:tcW w:w="1559" w:type="dxa"/>
          </w:tcPr>
          <w:p w14:paraId="000000E3" w14:textId="7C6132DB" w:rsidR="00841E46" w:rsidDel="00A56576" w:rsidRDefault="00841E46">
            <w:pPr>
              <w:spacing w:line="360" w:lineRule="auto"/>
              <w:jc w:val="both"/>
              <w:rPr>
                <w:del w:id="388" w:author="Robert Brecha" w:date="2020-08-28T13:32:00Z"/>
                <w:rFonts w:ascii="Times New Roman" w:eastAsia="Times New Roman" w:hAnsi="Times New Roman" w:cs="Times New Roman"/>
                <w:sz w:val="24"/>
                <w:szCs w:val="24"/>
              </w:rPr>
            </w:pPr>
          </w:p>
        </w:tc>
      </w:tr>
      <w:tr w:rsidR="00841E46" w:rsidDel="00A56576" w14:paraId="168A654A" w14:textId="29D40289">
        <w:trPr>
          <w:trHeight w:val="397"/>
          <w:del w:id="389" w:author="Robert Brecha" w:date="2020-08-28T13:32:00Z"/>
        </w:trPr>
        <w:tc>
          <w:tcPr>
            <w:tcW w:w="2547" w:type="dxa"/>
          </w:tcPr>
          <w:p w14:paraId="000000E4" w14:textId="39F93771" w:rsidR="00841E46" w:rsidDel="00A56576" w:rsidRDefault="0087110D">
            <w:pPr>
              <w:spacing w:line="360" w:lineRule="auto"/>
              <w:jc w:val="both"/>
              <w:rPr>
                <w:del w:id="390" w:author="Robert Brecha" w:date="2020-08-28T13:32:00Z"/>
                <w:rFonts w:ascii="Times New Roman" w:eastAsia="Times New Roman" w:hAnsi="Times New Roman" w:cs="Times New Roman"/>
                <w:sz w:val="24"/>
                <w:szCs w:val="24"/>
              </w:rPr>
            </w:pPr>
            <w:del w:id="391" w:author="Robert Brecha" w:date="2020-08-28T13:32:00Z">
              <w:r w:rsidDel="00A56576">
                <w:rPr>
                  <w:rFonts w:ascii="Times New Roman" w:eastAsia="Times New Roman" w:hAnsi="Times New Roman" w:cs="Times New Roman"/>
                  <w:sz w:val="24"/>
                  <w:szCs w:val="24"/>
                </w:rPr>
                <w:delText>Jamaica</w:delText>
              </w:r>
            </w:del>
          </w:p>
        </w:tc>
        <w:tc>
          <w:tcPr>
            <w:tcW w:w="2268" w:type="dxa"/>
          </w:tcPr>
          <w:p w14:paraId="000000E5" w14:textId="696870FC" w:rsidR="00841E46" w:rsidDel="00A56576" w:rsidRDefault="0087110D">
            <w:pPr>
              <w:spacing w:line="360" w:lineRule="auto"/>
              <w:jc w:val="both"/>
              <w:rPr>
                <w:del w:id="392" w:author="Robert Brecha" w:date="2020-08-28T13:32:00Z"/>
                <w:rFonts w:ascii="Times New Roman" w:eastAsia="Times New Roman" w:hAnsi="Times New Roman" w:cs="Times New Roman"/>
                <w:sz w:val="24"/>
                <w:szCs w:val="24"/>
              </w:rPr>
            </w:pPr>
            <w:del w:id="393" w:author="Robert Brecha" w:date="2020-08-28T13:32:00Z">
              <w:r w:rsidDel="00A56576">
                <w:rPr>
                  <w:rFonts w:ascii="Times New Roman" w:eastAsia="Times New Roman" w:hAnsi="Times New Roman" w:cs="Times New Roman"/>
                  <w:sz w:val="24"/>
                  <w:szCs w:val="24"/>
                </w:rPr>
                <w:delText>Southeast</w:delText>
              </w:r>
            </w:del>
          </w:p>
        </w:tc>
        <w:tc>
          <w:tcPr>
            <w:tcW w:w="2693" w:type="dxa"/>
          </w:tcPr>
          <w:p w14:paraId="000000E6" w14:textId="0461287E" w:rsidR="00841E46" w:rsidDel="00A56576" w:rsidRDefault="0087110D">
            <w:pPr>
              <w:spacing w:line="360" w:lineRule="auto"/>
              <w:jc w:val="both"/>
              <w:rPr>
                <w:del w:id="394" w:author="Robert Brecha" w:date="2020-08-28T13:32:00Z"/>
                <w:rFonts w:ascii="Times New Roman" w:eastAsia="Times New Roman" w:hAnsi="Times New Roman" w:cs="Times New Roman"/>
                <w:sz w:val="24"/>
                <w:szCs w:val="24"/>
              </w:rPr>
            </w:pPr>
            <w:del w:id="395" w:author="Robert Brecha" w:date="2020-08-28T13:32:00Z">
              <w:r w:rsidDel="00A56576">
                <w:rPr>
                  <w:rFonts w:ascii="Times New Roman" w:eastAsia="Times New Roman" w:hAnsi="Times New Roman" w:cs="Times New Roman"/>
                  <w:sz w:val="24"/>
                  <w:szCs w:val="24"/>
                </w:rPr>
                <w:delText>East of Kingston</w:delText>
              </w:r>
            </w:del>
          </w:p>
        </w:tc>
        <w:tc>
          <w:tcPr>
            <w:tcW w:w="1559" w:type="dxa"/>
          </w:tcPr>
          <w:p w14:paraId="000000E7" w14:textId="1E5B262B" w:rsidR="00841E46" w:rsidDel="00A56576" w:rsidRDefault="00841E46">
            <w:pPr>
              <w:spacing w:line="360" w:lineRule="auto"/>
              <w:jc w:val="both"/>
              <w:rPr>
                <w:del w:id="396" w:author="Robert Brecha" w:date="2020-08-28T13:32:00Z"/>
                <w:rFonts w:ascii="Times New Roman" w:eastAsia="Times New Roman" w:hAnsi="Times New Roman" w:cs="Times New Roman"/>
                <w:sz w:val="24"/>
                <w:szCs w:val="24"/>
              </w:rPr>
            </w:pPr>
          </w:p>
        </w:tc>
      </w:tr>
      <w:tr w:rsidR="00841E46" w:rsidDel="00A56576" w14:paraId="565C7AAF" w14:textId="3A31F9B4">
        <w:trPr>
          <w:trHeight w:val="397"/>
          <w:del w:id="397" w:author="Robert Brecha" w:date="2020-08-28T13:32:00Z"/>
        </w:trPr>
        <w:tc>
          <w:tcPr>
            <w:tcW w:w="2547" w:type="dxa"/>
          </w:tcPr>
          <w:p w14:paraId="000000E8" w14:textId="410815FB" w:rsidR="00841E46" w:rsidDel="00A56576" w:rsidRDefault="0087110D">
            <w:pPr>
              <w:spacing w:line="360" w:lineRule="auto"/>
              <w:jc w:val="both"/>
              <w:rPr>
                <w:del w:id="398" w:author="Robert Brecha" w:date="2020-08-28T13:32:00Z"/>
                <w:rFonts w:ascii="Times New Roman" w:eastAsia="Times New Roman" w:hAnsi="Times New Roman" w:cs="Times New Roman"/>
                <w:sz w:val="24"/>
                <w:szCs w:val="24"/>
              </w:rPr>
            </w:pPr>
            <w:del w:id="399" w:author="Robert Brecha" w:date="2020-08-28T13:32:00Z">
              <w:r w:rsidDel="00A56576">
                <w:rPr>
                  <w:rFonts w:ascii="Times New Roman" w:eastAsia="Times New Roman" w:hAnsi="Times New Roman" w:cs="Times New Roman"/>
                  <w:sz w:val="24"/>
                  <w:szCs w:val="24"/>
                </w:rPr>
                <w:delText>Grand Cayman</w:delText>
              </w:r>
            </w:del>
          </w:p>
        </w:tc>
        <w:tc>
          <w:tcPr>
            <w:tcW w:w="2268" w:type="dxa"/>
          </w:tcPr>
          <w:p w14:paraId="000000E9" w14:textId="2A3A231F" w:rsidR="00841E46" w:rsidDel="00A56576" w:rsidRDefault="0087110D">
            <w:pPr>
              <w:spacing w:line="360" w:lineRule="auto"/>
              <w:jc w:val="both"/>
              <w:rPr>
                <w:del w:id="400" w:author="Robert Brecha" w:date="2020-08-28T13:32:00Z"/>
                <w:rFonts w:ascii="Times New Roman" w:eastAsia="Times New Roman" w:hAnsi="Times New Roman" w:cs="Times New Roman"/>
                <w:sz w:val="24"/>
                <w:szCs w:val="24"/>
              </w:rPr>
            </w:pPr>
            <w:del w:id="401" w:author="Robert Brecha" w:date="2020-08-28T13:32:00Z">
              <w:r w:rsidDel="00A56576">
                <w:rPr>
                  <w:rFonts w:ascii="Times New Roman" w:eastAsia="Times New Roman" w:hAnsi="Times New Roman" w:cs="Times New Roman"/>
                  <w:sz w:val="24"/>
                  <w:szCs w:val="24"/>
                </w:rPr>
                <w:delText>All areas</w:delText>
              </w:r>
            </w:del>
          </w:p>
        </w:tc>
        <w:tc>
          <w:tcPr>
            <w:tcW w:w="2693" w:type="dxa"/>
          </w:tcPr>
          <w:p w14:paraId="000000EA" w14:textId="39BC9560" w:rsidR="00841E46" w:rsidDel="00A56576" w:rsidRDefault="0087110D">
            <w:pPr>
              <w:pBdr>
                <w:top w:val="nil"/>
                <w:left w:val="nil"/>
                <w:bottom w:val="nil"/>
                <w:right w:val="nil"/>
                <w:between w:val="nil"/>
              </w:pBdr>
              <w:jc w:val="both"/>
              <w:rPr>
                <w:del w:id="402" w:author="Robert Brecha" w:date="2020-08-28T13:32:00Z"/>
                <w:rFonts w:ascii="Times New Roman" w:eastAsia="Times New Roman" w:hAnsi="Times New Roman" w:cs="Times New Roman"/>
                <w:color w:val="000000"/>
                <w:sz w:val="24"/>
                <w:szCs w:val="24"/>
              </w:rPr>
            </w:pPr>
            <w:del w:id="403" w:author="Robert Brecha" w:date="2020-08-28T13:32:00Z">
              <w:r w:rsidDel="00A56576">
                <w:rPr>
                  <w:rFonts w:ascii="Times New Roman" w:eastAsia="Times New Roman" w:hAnsi="Times New Roman" w:cs="Times New Roman"/>
                  <w:color w:val="000000"/>
                  <w:sz w:val="24"/>
                  <w:szCs w:val="24"/>
                </w:rPr>
                <w:delText>George Town, Bodden Town, East End, West Bay</w:delText>
              </w:r>
            </w:del>
          </w:p>
        </w:tc>
        <w:tc>
          <w:tcPr>
            <w:tcW w:w="1559" w:type="dxa"/>
          </w:tcPr>
          <w:p w14:paraId="000000EB" w14:textId="12BB6582" w:rsidR="00841E46" w:rsidDel="00A56576" w:rsidRDefault="00841E46">
            <w:pPr>
              <w:spacing w:line="360" w:lineRule="auto"/>
              <w:jc w:val="both"/>
              <w:rPr>
                <w:del w:id="404" w:author="Robert Brecha" w:date="2020-08-28T13:32:00Z"/>
                <w:rFonts w:ascii="Times New Roman" w:eastAsia="Times New Roman" w:hAnsi="Times New Roman" w:cs="Times New Roman"/>
                <w:sz w:val="24"/>
                <w:szCs w:val="24"/>
              </w:rPr>
            </w:pPr>
          </w:p>
        </w:tc>
      </w:tr>
      <w:tr w:rsidR="00841E46" w:rsidDel="00A56576" w14:paraId="34DB6B42" w14:textId="33A7D07A">
        <w:trPr>
          <w:trHeight w:val="397"/>
          <w:del w:id="405" w:author="Robert Brecha" w:date="2020-08-28T13:32:00Z"/>
        </w:trPr>
        <w:tc>
          <w:tcPr>
            <w:tcW w:w="2547" w:type="dxa"/>
          </w:tcPr>
          <w:p w14:paraId="000000EC" w14:textId="3DE29D43" w:rsidR="00841E46" w:rsidDel="00A56576" w:rsidRDefault="0087110D">
            <w:pPr>
              <w:spacing w:line="360" w:lineRule="auto"/>
              <w:jc w:val="both"/>
              <w:rPr>
                <w:del w:id="406" w:author="Robert Brecha" w:date="2020-08-28T13:32:00Z"/>
                <w:rFonts w:ascii="Times New Roman" w:eastAsia="Times New Roman" w:hAnsi="Times New Roman" w:cs="Times New Roman"/>
                <w:sz w:val="24"/>
                <w:szCs w:val="24"/>
              </w:rPr>
            </w:pPr>
            <w:del w:id="407" w:author="Robert Brecha" w:date="2020-08-28T13:32:00Z">
              <w:r w:rsidDel="00A56576">
                <w:rPr>
                  <w:rFonts w:ascii="Times New Roman" w:eastAsia="Times New Roman" w:hAnsi="Times New Roman" w:cs="Times New Roman"/>
                  <w:sz w:val="24"/>
                  <w:szCs w:val="24"/>
                </w:rPr>
                <w:delText>Haiti</w:delText>
              </w:r>
            </w:del>
          </w:p>
        </w:tc>
        <w:tc>
          <w:tcPr>
            <w:tcW w:w="2268" w:type="dxa"/>
          </w:tcPr>
          <w:p w14:paraId="000000ED" w14:textId="609149B1" w:rsidR="00841E46" w:rsidDel="00A56576" w:rsidRDefault="0087110D">
            <w:pPr>
              <w:spacing w:line="360" w:lineRule="auto"/>
              <w:jc w:val="both"/>
              <w:rPr>
                <w:del w:id="408" w:author="Robert Brecha" w:date="2020-08-28T13:32:00Z"/>
                <w:rFonts w:ascii="Times New Roman" w:eastAsia="Times New Roman" w:hAnsi="Times New Roman" w:cs="Times New Roman"/>
                <w:sz w:val="24"/>
                <w:szCs w:val="24"/>
              </w:rPr>
            </w:pPr>
            <w:del w:id="409" w:author="Robert Brecha" w:date="2020-08-28T13:32:00Z">
              <w:r w:rsidDel="00A56576">
                <w:rPr>
                  <w:rFonts w:ascii="Times New Roman" w:eastAsia="Times New Roman" w:hAnsi="Times New Roman" w:cs="Times New Roman"/>
                  <w:sz w:val="24"/>
                  <w:szCs w:val="24"/>
                </w:rPr>
                <w:delText>South</w:delText>
              </w:r>
            </w:del>
          </w:p>
        </w:tc>
        <w:tc>
          <w:tcPr>
            <w:tcW w:w="2693" w:type="dxa"/>
          </w:tcPr>
          <w:p w14:paraId="000000EE" w14:textId="5E18966B" w:rsidR="00841E46" w:rsidDel="00A56576" w:rsidRDefault="0087110D">
            <w:pPr>
              <w:spacing w:line="360" w:lineRule="auto"/>
              <w:jc w:val="both"/>
              <w:rPr>
                <w:del w:id="410" w:author="Robert Brecha" w:date="2020-08-28T13:32:00Z"/>
                <w:rFonts w:ascii="Times New Roman" w:eastAsia="Times New Roman" w:hAnsi="Times New Roman" w:cs="Times New Roman"/>
                <w:sz w:val="24"/>
                <w:szCs w:val="24"/>
              </w:rPr>
            </w:pPr>
            <w:del w:id="411" w:author="Robert Brecha" w:date="2020-08-28T13:32:00Z">
              <w:r w:rsidDel="00A56576">
                <w:rPr>
                  <w:rFonts w:ascii="Times New Roman" w:eastAsia="Times New Roman" w:hAnsi="Times New Roman" w:cs="Times New Roman"/>
                  <w:sz w:val="24"/>
                  <w:szCs w:val="24"/>
                </w:rPr>
                <w:delText>Marigot</w:delText>
              </w:r>
            </w:del>
          </w:p>
        </w:tc>
        <w:tc>
          <w:tcPr>
            <w:tcW w:w="1559" w:type="dxa"/>
          </w:tcPr>
          <w:p w14:paraId="000000EF" w14:textId="704F777C" w:rsidR="00841E46" w:rsidDel="00A56576" w:rsidRDefault="00841E46">
            <w:pPr>
              <w:spacing w:line="360" w:lineRule="auto"/>
              <w:jc w:val="both"/>
              <w:rPr>
                <w:del w:id="412" w:author="Robert Brecha" w:date="2020-08-28T13:32:00Z"/>
                <w:rFonts w:ascii="Times New Roman" w:eastAsia="Times New Roman" w:hAnsi="Times New Roman" w:cs="Times New Roman"/>
                <w:sz w:val="24"/>
                <w:szCs w:val="24"/>
              </w:rPr>
            </w:pPr>
          </w:p>
        </w:tc>
      </w:tr>
      <w:tr w:rsidR="00841E46" w:rsidDel="00A56576" w14:paraId="60AE9B17" w14:textId="07C0C7EB">
        <w:trPr>
          <w:trHeight w:val="397"/>
          <w:del w:id="413" w:author="Robert Brecha" w:date="2020-08-28T13:32:00Z"/>
        </w:trPr>
        <w:tc>
          <w:tcPr>
            <w:tcW w:w="2547" w:type="dxa"/>
          </w:tcPr>
          <w:p w14:paraId="000000F0" w14:textId="33EF4C8A" w:rsidR="00841E46" w:rsidDel="00A56576" w:rsidRDefault="0087110D">
            <w:pPr>
              <w:spacing w:line="360" w:lineRule="auto"/>
              <w:jc w:val="both"/>
              <w:rPr>
                <w:del w:id="414" w:author="Robert Brecha" w:date="2020-08-28T13:32:00Z"/>
                <w:rFonts w:ascii="Times New Roman" w:eastAsia="Times New Roman" w:hAnsi="Times New Roman" w:cs="Times New Roman"/>
                <w:sz w:val="24"/>
                <w:szCs w:val="24"/>
              </w:rPr>
            </w:pPr>
            <w:del w:id="415" w:author="Robert Brecha" w:date="2020-08-28T13:32:00Z">
              <w:r w:rsidDel="00A56576">
                <w:rPr>
                  <w:rFonts w:ascii="Times New Roman" w:eastAsia="Times New Roman" w:hAnsi="Times New Roman" w:cs="Times New Roman"/>
                  <w:sz w:val="24"/>
                  <w:szCs w:val="24"/>
                </w:rPr>
                <w:lastRenderedPageBreak/>
                <w:delText>Haiti</w:delText>
              </w:r>
            </w:del>
          </w:p>
        </w:tc>
        <w:tc>
          <w:tcPr>
            <w:tcW w:w="2268" w:type="dxa"/>
          </w:tcPr>
          <w:p w14:paraId="000000F1" w14:textId="139A3977" w:rsidR="00841E46" w:rsidDel="00A56576" w:rsidRDefault="0087110D">
            <w:pPr>
              <w:spacing w:line="360" w:lineRule="auto"/>
              <w:jc w:val="both"/>
              <w:rPr>
                <w:del w:id="416" w:author="Robert Brecha" w:date="2020-08-28T13:32:00Z"/>
                <w:rFonts w:ascii="Times New Roman" w:eastAsia="Times New Roman" w:hAnsi="Times New Roman" w:cs="Times New Roman"/>
                <w:sz w:val="24"/>
                <w:szCs w:val="24"/>
              </w:rPr>
            </w:pPr>
            <w:del w:id="417" w:author="Robert Brecha" w:date="2020-08-28T13:32:00Z">
              <w:r w:rsidDel="00A56576">
                <w:rPr>
                  <w:rFonts w:ascii="Times New Roman" w:eastAsia="Times New Roman" w:hAnsi="Times New Roman" w:cs="Times New Roman"/>
                  <w:sz w:val="24"/>
                  <w:szCs w:val="24"/>
                </w:rPr>
                <w:delText>Northwest</w:delText>
              </w:r>
            </w:del>
          </w:p>
        </w:tc>
        <w:tc>
          <w:tcPr>
            <w:tcW w:w="2693" w:type="dxa"/>
          </w:tcPr>
          <w:p w14:paraId="000000F2" w14:textId="43B524C6" w:rsidR="00841E46" w:rsidDel="00A56576" w:rsidRDefault="0087110D">
            <w:pPr>
              <w:spacing w:line="360" w:lineRule="auto"/>
              <w:jc w:val="both"/>
              <w:rPr>
                <w:del w:id="418" w:author="Robert Brecha" w:date="2020-08-28T13:32:00Z"/>
                <w:rFonts w:ascii="Times New Roman" w:eastAsia="Times New Roman" w:hAnsi="Times New Roman" w:cs="Times New Roman"/>
                <w:sz w:val="24"/>
                <w:szCs w:val="24"/>
              </w:rPr>
            </w:pPr>
            <w:del w:id="419" w:author="Robert Brecha" w:date="2020-08-28T13:32:00Z">
              <w:r w:rsidDel="00A56576">
                <w:rPr>
                  <w:rFonts w:ascii="Times New Roman" w:eastAsia="Times New Roman" w:hAnsi="Times New Roman" w:cs="Times New Roman"/>
                  <w:sz w:val="24"/>
                  <w:szCs w:val="24"/>
                </w:rPr>
                <w:delText>Baie-de-Henne</w:delText>
              </w:r>
            </w:del>
          </w:p>
        </w:tc>
        <w:tc>
          <w:tcPr>
            <w:tcW w:w="1559" w:type="dxa"/>
          </w:tcPr>
          <w:p w14:paraId="000000F3" w14:textId="175089BD" w:rsidR="00841E46" w:rsidDel="00A56576" w:rsidRDefault="00841E46">
            <w:pPr>
              <w:spacing w:line="360" w:lineRule="auto"/>
              <w:jc w:val="both"/>
              <w:rPr>
                <w:del w:id="420" w:author="Robert Brecha" w:date="2020-08-28T13:32:00Z"/>
                <w:rFonts w:ascii="Times New Roman" w:eastAsia="Times New Roman" w:hAnsi="Times New Roman" w:cs="Times New Roman"/>
                <w:sz w:val="24"/>
                <w:szCs w:val="24"/>
              </w:rPr>
            </w:pPr>
          </w:p>
        </w:tc>
      </w:tr>
      <w:tr w:rsidR="00841E46" w:rsidDel="00A56576" w14:paraId="2580B293" w14:textId="0060A120">
        <w:trPr>
          <w:trHeight w:val="397"/>
          <w:del w:id="421" w:author="Robert Brecha" w:date="2020-08-28T13:32:00Z"/>
        </w:trPr>
        <w:tc>
          <w:tcPr>
            <w:tcW w:w="2547" w:type="dxa"/>
          </w:tcPr>
          <w:p w14:paraId="000000F4" w14:textId="7A76190D" w:rsidR="00841E46" w:rsidDel="00A56576" w:rsidRDefault="0087110D">
            <w:pPr>
              <w:spacing w:line="360" w:lineRule="auto"/>
              <w:jc w:val="both"/>
              <w:rPr>
                <w:del w:id="422" w:author="Robert Brecha" w:date="2020-08-28T13:32:00Z"/>
                <w:rFonts w:ascii="Times New Roman" w:eastAsia="Times New Roman" w:hAnsi="Times New Roman" w:cs="Times New Roman"/>
                <w:sz w:val="24"/>
                <w:szCs w:val="24"/>
              </w:rPr>
            </w:pPr>
            <w:del w:id="423" w:author="Robert Brecha" w:date="2020-08-28T13:32:00Z">
              <w:r w:rsidDel="00A56576">
                <w:rPr>
                  <w:rFonts w:ascii="Times New Roman" w:eastAsia="Times New Roman" w:hAnsi="Times New Roman" w:cs="Times New Roman"/>
                  <w:sz w:val="24"/>
                  <w:szCs w:val="24"/>
                </w:rPr>
                <w:delText>Haiti</w:delText>
              </w:r>
            </w:del>
          </w:p>
        </w:tc>
        <w:tc>
          <w:tcPr>
            <w:tcW w:w="2268" w:type="dxa"/>
          </w:tcPr>
          <w:p w14:paraId="000000F5" w14:textId="27510E7B" w:rsidR="00841E46" w:rsidDel="00A56576" w:rsidRDefault="0087110D">
            <w:pPr>
              <w:spacing w:line="360" w:lineRule="auto"/>
              <w:jc w:val="both"/>
              <w:rPr>
                <w:del w:id="424" w:author="Robert Brecha" w:date="2020-08-28T13:32:00Z"/>
                <w:rFonts w:ascii="Times New Roman" w:eastAsia="Times New Roman" w:hAnsi="Times New Roman" w:cs="Times New Roman"/>
                <w:sz w:val="24"/>
                <w:szCs w:val="24"/>
              </w:rPr>
            </w:pPr>
            <w:del w:id="425" w:author="Robert Brecha" w:date="2020-08-28T13:32:00Z">
              <w:r w:rsidDel="00A56576">
                <w:rPr>
                  <w:rFonts w:ascii="Times New Roman" w:eastAsia="Times New Roman" w:hAnsi="Times New Roman" w:cs="Times New Roman"/>
                  <w:sz w:val="24"/>
                  <w:szCs w:val="24"/>
                </w:rPr>
                <w:delText>Southwest</w:delText>
              </w:r>
            </w:del>
          </w:p>
        </w:tc>
        <w:tc>
          <w:tcPr>
            <w:tcW w:w="2693" w:type="dxa"/>
          </w:tcPr>
          <w:p w14:paraId="000000F6" w14:textId="0F9AE8DD" w:rsidR="00841E46" w:rsidDel="00A56576" w:rsidRDefault="0087110D">
            <w:pPr>
              <w:spacing w:line="360" w:lineRule="auto"/>
              <w:jc w:val="both"/>
              <w:rPr>
                <w:del w:id="426" w:author="Robert Brecha" w:date="2020-08-28T13:32:00Z"/>
                <w:rFonts w:ascii="Times New Roman" w:eastAsia="Times New Roman" w:hAnsi="Times New Roman" w:cs="Times New Roman"/>
                <w:sz w:val="24"/>
                <w:szCs w:val="24"/>
              </w:rPr>
            </w:pPr>
            <w:del w:id="427" w:author="Robert Brecha" w:date="2020-08-28T13:32:00Z">
              <w:r w:rsidDel="00A56576">
                <w:rPr>
                  <w:rFonts w:ascii="Times New Roman" w:eastAsia="Times New Roman" w:hAnsi="Times New Roman" w:cs="Times New Roman"/>
                  <w:sz w:val="24"/>
                  <w:szCs w:val="24"/>
                </w:rPr>
                <w:delText>(little population)</w:delText>
              </w:r>
            </w:del>
          </w:p>
        </w:tc>
        <w:tc>
          <w:tcPr>
            <w:tcW w:w="1559" w:type="dxa"/>
          </w:tcPr>
          <w:p w14:paraId="000000F7" w14:textId="44E42B5E" w:rsidR="00841E46" w:rsidDel="00A56576" w:rsidRDefault="00841E46">
            <w:pPr>
              <w:spacing w:line="360" w:lineRule="auto"/>
              <w:jc w:val="both"/>
              <w:rPr>
                <w:del w:id="428" w:author="Robert Brecha" w:date="2020-08-28T13:32:00Z"/>
                <w:rFonts w:ascii="Times New Roman" w:eastAsia="Times New Roman" w:hAnsi="Times New Roman" w:cs="Times New Roman"/>
                <w:sz w:val="24"/>
                <w:szCs w:val="24"/>
              </w:rPr>
            </w:pPr>
          </w:p>
        </w:tc>
      </w:tr>
      <w:tr w:rsidR="00841E46" w:rsidDel="00A56576" w14:paraId="554F767C" w14:textId="407137C4">
        <w:trPr>
          <w:trHeight w:val="397"/>
          <w:del w:id="429" w:author="Robert Brecha" w:date="2020-08-28T13:32:00Z"/>
        </w:trPr>
        <w:tc>
          <w:tcPr>
            <w:tcW w:w="2547" w:type="dxa"/>
          </w:tcPr>
          <w:p w14:paraId="000000F8" w14:textId="4988B40F" w:rsidR="00841E46" w:rsidDel="00A56576" w:rsidRDefault="0087110D">
            <w:pPr>
              <w:spacing w:line="360" w:lineRule="auto"/>
              <w:jc w:val="both"/>
              <w:rPr>
                <w:del w:id="430" w:author="Robert Brecha" w:date="2020-08-28T13:32:00Z"/>
                <w:rFonts w:ascii="Times New Roman" w:eastAsia="Times New Roman" w:hAnsi="Times New Roman" w:cs="Times New Roman"/>
                <w:sz w:val="24"/>
                <w:szCs w:val="24"/>
              </w:rPr>
            </w:pPr>
            <w:del w:id="431" w:author="Robert Brecha" w:date="2020-08-28T13:32:00Z">
              <w:r w:rsidDel="00A56576">
                <w:rPr>
                  <w:rFonts w:ascii="Times New Roman" w:eastAsia="Times New Roman" w:hAnsi="Times New Roman" w:cs="Times New Roman"/>
                  <w:sz w:val="24"/>
                  <w:szCs w:val="24"/>
                </w:rPr>
                <w:delText>Dominican Republic</w:delText>
              </w:r>
            </w:del>
          </w:p>
        </w:tc>
        <w:tc>
          <w:tcPr>
            <w:tcW w:w="2268" w:type="dxa"/>
          </w:tcPr>
          <w:p w14:paraId="000000F9" w14:textId="25039CC5" w:rsidR="00841E46" w:rsidDel="00A56576" w:rsidRDefault="0087110D">
            <w:pPr>
              <w:spacing w:line="360" w:lineRule="auto"/>
              <w:jc w:val="both"/>
              <w:rPr>
                <w:del w:id="432" w:author="Robert Brecha" w:date="2020-08-28T13:32:00Z"/>
                <w:rFonts w:ascii="Times New Roman" w:eastAsia="Times New Roman" w:hAnsi="Times New Roman" w:cs="Times New Roman"/>
                <w:sz w:val="24"/>
                <w:szCs w:val="24"/>
              </w:rPr>
            </w:pPr>
            <w:del w:id="433" w:author="Robert Brecha" w:date="2020-08-28T13:32:00Z">
              <w:r w:rsidDel="00A56576">
                <w:rPr>
                  <w:rFonts w:ascii="Times New Roman" w:eastAsia="Times New Roman" w:hAnsi="Times New Roman" w:cs="Times New Roman"/>
                  <w:sz w:val="24"/>
                  <w:szCs w:val="24"/>
                </w:rPr>
                <w:delText>Southwest</w:delText>
              </w:r>
            </w:del>
          </w:p>
        </w:tc>
        <w:tc>
          <w:tcPr>
            <w:tcW w:w="2693" w:type="dxa"/>
          </w:tcPr>
          <w:p w14:paraId="000000FA" w14:textId="5C77E1AF" w:rsidR="00841E46" w:rsidDel="00A56576" w:rsidRDefault="0087110D">
            <w:pPr>
              <w:spacing w:line="360" w:lineRule="auto"/>
              <w:jc w:val="both"/>
              <w:rPr>
                <w:del w:id="434" w:author="Robert Brecha" w:date="2020-08-28T13:32:00Z"/>
                <w:rFonts w:ascii="Times New Roman" w:eastAsia="Times New Roman" w:hAnsi="Times New Roman" w:cs="Times New Roman"/>
                <w:sz w:val="24"/>
                <w:szCs w:val="24"/>
              </w:rPr>
            </w:pPr>
            <w:del w:id="435" w:author="Robert Brecha" w:date="2020-08-28T13:32:00Z">
              <w:r w:rsidDel="00A56576">
                <w:rPr>
                  <w:rFonts w:ascii="Times New Roman" w:eastAsia="Times New Roman" w:hAnsi="Times New Roman" w:cs="Times New Roman"/>
                  <w:sz w:val="24"/>
                  <w:szCs w:val="24"/>
                </w:rPr>
                <w:delText>Paraiso, Los Patos</w:delText>
              </w:r>
            </w:del>
          </w:p>
        </w:tc>
        <w:tc>
          <w:tcPr>
            <w:tcW w:w="1559" w:type="dxa"/>
          </w:tcPr>
          <w:p w14:paraId="000000FB" w14:textId="7E19D79A" w:rsidR="00841E46" w:rsidDel="00A56576" w:rsidRDefault="00841E46">
            <w:pPr>
              <w:spacing w:line="360" w:lineRule="auto"/>
              <w:jc w:val="both"/>
              <w:rPr>
                <w:del w:id="436" w:author="Robert Brecha" w:date="2020-08-28T13:32:00Z"/>
                <w:rFonts w:ascii="Times New Roman" w:eastAsia="Times New Roman" w:hAnsi="Times New Roman" w:cs="Times New Roman"/>
                <w:sz w:val="24"/>
                <w:szCs w:val="24"/>
              </w:rPr>
            </w:pPr>
          </w:p>
        </w:tc>
      </w:tr>
      <w:tr w:rsidR="00841E46" w:rsidDel="00A56576" w14:paraId="64815F04" w14:textId="26A80974">
        <w:trPr>
          <w:trHeight w:val="397"/>
          <w:del w:id="437" w:author="Robert Brecha" w:date="2020-08-28T13:32:00Z"/>
        </w:trPr>
        <w:tc>
          <w:tcPr>
            <w:tcW w:w="2547" w:type="dxa"/>
          </w:tcPr>
          <w:p w14:paraId="000000FC" w14:textId="7382F0E0" w:rsidR="00841E46" w:rsidDel="00A56576" w:rsidRDefault="0087110D">
            <w:pPr>
              <w:spacing w:line="360" w:lineRule="auto"/>
              <w:jc w:val="both"/>
              <w:rPr>
                <w:del w:id="438" w:author="Robert Brecha" w:date="2020-08-28T13:32:00Z"/>
                <w:rFonts w:ascii="Times New Roman" w:eastAsia="Times New Roman" w:hAnsi="Times New Roman" w:cs="Times New Roman"/>
                <w:sz w:val="24"/>
                <w:szCs w:val="24"/>
              </w:rPr>
            </w:pPr>
            <w:del w:id="439" w:author="Robert Brecha" w:date="2020-08-28T13:32:00Z">
              <w:r w:rsidDel="00A56576">
                <w:rPr>
                  <w:rFonts w:ascii="Times New Roman" w:eastAsia="Times New Roman" w:hAnsi="Times New Roman" w:cs="Times New Roman"/>
                  <w:sz w:val="24"/>
                  <w:szCs w:val="24"/>
                </w:rPr>
                <w:delText xml:space="preserve">Dominican Republic </w:delText>
              </w:r>
            </w:del>
          </w:p>
        </w:tc>
        <w:tc>
          <w:tcPr>
            <w:tcW w:w="2268" w:type="dxa"/>
          </w:tcPr>
          <w:p w14:paraId="000000FD" w14:textId="4F4D76A3" w:rsidR="00841E46" w:rsidDel="00A56576" w:rsidRDefault="0087110D">
            <w:pPr>
              <w:spacing w:line="360" w:lineRule="auto"/>
              <w:jc w:val="both"/>
              <w:rPr>
                <w:del w:id="440" w:author="Robert Brecha" w:date="2020-08-28T13:32:00Z"/>
                <w:rFonts w:ascii="Times New Roman" w:eastAsia="Times New Roman" w:hAnsi="Times New Roman" w:cs="Times New Roman"/>
                <w:sz w:val="24"/>
                <w:szCs w:val="24"/>
              </w:rPr>
            </w:pPr>
            <w:del w:id="441" w:author="Robert Brecha" w:date="2020-08-28T13:32:00Z">
              <w:r w:rsidDel="00A56576">
                <w:rPr>
                  <w:rFonts w:ascii="Times New Roman" w:eastAsia="Times New Roman" w:hAnsi="Times New Roman" w:cs="Times New Roman"/>
                  <w:sz w:val="24"/>
                  <w:szCs w:val="24"/>
                </w:rPr>
                <w:delText>North</w:delText>
              </w:r>
            </w:del>
          </w:p>
        </w:tc>
        <w:tc>
          <w:tcPr>
            <w:tcW w:w="2693" w:type="dxa"/>
          </w:tcPr>
          <w:p w14:paraId="000000FE" w14:textId="69C830A2" w:rsidR="00841E46" w:rsidDel="00A56576" w:rsidRDefault="0087110D">
            <w:pPr>
              <w:pBdr>
                <w:top w:val="nil"/>
                <w:left w:val="nil"/>
                <w:bottom w:val="nil"/>
                <w:right w:val="nil"/>
                <w:between w:val="nil"/>
              </w:pBdr>
              <w:jc w:val="both"/>
              <w:rPr>
                <w:del w:id="442" w:author="Robert Brecha" w:date="2020-08-28T13:32:00Z"/>
                <w:rFonts w:ascii="Times New Roman" w:eastAsia="Times New Roman" w:hAnsi="Times New Roman" w:cs="Times New Roman"/>
                <w:color w:val="000000"/>
                <w:sz w:val="24"/>
                <w:szCs w:val="24"/>
              </w:rPr>
            </w:pPr>
            <w:del w:id="443" w:author="Robert Brecha" w:date="2020-08-28T13:32:00Z">
              <w:r w:rsidDel="00A56576">
                <w:rPr>
                  <w:rFonts w:ascii="Times New Roman" w:eastAsia="Times New Roman" w:hAnsi="Times New Roman" w:cs="Times New Roman"/>
                  <w:color w:val="000000"/>
                  <w:sz w:val="24"/>
                  <w:szCs w:val="24"/>
                </w:rPr>
                <w:delText>Puerto Plata (maybe slightly over 5km; sensitivity check with 7.5km)</w:delText>
              </w:r>
            </w:del>
          </w:p>
        </w:tc>
        <w:tc>
          <w:tcPr>
            <w:tcW w:w="1559" w:type="dxa"/>
          </w:tcPr>
          <w:p w14:paraId="000000FF" w14:textId="3FFEA260" w:rsidR="00841E46" w:rsidDel="00A56576" w:rsidRDefault="00841E46">
            <w:pPr>
              <w:spacing w:line="360" w:lineRule="auto"/>
              <w:jc w:val="both"/>
              <w:rPr>
                <w:del w:id="444" w:author="Robert Brecha" w:date="2020-08-28T13:32:00Z"/>
                <w:rFonts w:ascii="Times New Roman" w:eastAsia="Times New Roman" w:hAnsi="Times New Roman" w:cs="Times New Roman"/>
                <w:sz w:val="24"/>
                <w:szCs w:val="24"/>
              </w:rPr>
            </w:pPr>
          </w:p>
        </w:tc>
      </w:tr>
      <w:tr w:rsidR="00841E46" w:rsidDel="00A56576" w14:paraId="522712D7" w14:textId="4DEDF372">
        <w:trPr>
          <w:trHeight w:val="397"/>
          <w:del w:id="445" w:author="Robert Brecha" w:date="2020-08-28T13:32:00Z"/>
        </w:trPr>
        <w:tc>
          <w:tcPr>
            <w:tcW w:w="2547" w:type="dxa"/>
          </w:tcPr>
          <w:p w14:paraId="00000100" w14:textId="0F6D46EA" w:rsidR="00841E46" w:rsidDel="00A56576" w:rsidRDefault="0087110D">
            <w:pPr>
              <w:spacing w:line="360" w:lineRule="auto"/>
              <w:jc w:val="both"/>
              <w:rPr>
                <w:del w:id="446" w:author="Robert Brecha" w:date="2020-08-28T13:32:00Z"/>
                <w:rFonts w:ascii="Times New Roman" w:eastAsia="Times New Roman" w:hAnsi="Times New Roman" w:cs="Times New Roman"/>
                <w:sz w:val="24"/>
                <w:szCs w:val="24"/>
              </w:rPr>
            </w:pPr>
            <w:del w:id="447" w:author="Robert Brecha" w:date="2020-08-28T13:32:00Z">
              <w:r w:rsidDel="00A56576">
                <w:rPr>
                  <w:rFonts w:ascii="Times New Roman" w:eastAsia="Times New Roman" w:hAnsi="Times New Roman" w:cs="Times New Roman"/>
                  <w:sz w:val="24"/>
                  <w:szCs w:val="24"/>
                </w:rPr>
                <w:delText>Puerto Rico</w:delText>
              </w:r>
            </w:del>
          </w:p>
        </w:tc>
        <w:tc>
          <w:tcPr>
            <w:tcW w:w="2268" w:type="dxa"/>
          </w:tcPr>
          <w:p w14:paraId="00000101" w14:textId="15DD92CA" w:rsidR="00841E46" w:rsidDel="00A56576" w:rsidRDefault="0087110D">
            <w:pPr>
              <w:spacing w:line="360" w:lineRule="auto"/>
              <w:jc w:val="both"/>
              <w:rPr>
                <w:del w:id="448" w:author="Robert Brecha" w:date="2020-08-28T13:32:00Z"/>
                <w:rFonts w:ascii="Times New Roman" w:eastAsia="Times New Roman" w:hAnsi="Times New Roman" w:cs="Times New Roman"/>
                <w:sz w:val="24"/>
                <w:szCs w:val="24"/>
              </w:rPr>
            </w:pPr>
            <w:del w:id="449" w:author="Robert Brecha" w:date="2020-08-28T13:32:00Z">
              <w:r w:rsidDel="00A56576">
                <w:rPr>
                  <w:rFonts w:ascii="Times New Roman" w:eastAsia="Times New Roman" w:hAnsi="Times New Roman" w:cs="Times New Roman"/>
                  <w:sz w:val="24"/>
                  <w:szCs w:val="24"/>
                </w:rPr>
                <w:delText>Southeast</w:delText>
              </w:r>
            </w:del>
          </w:p>
        </w:tc>
        <w:tc>
          <w:tcPr>
            <w:tcW w:w="2693" w:type="dxa"/>
          </w:tcPr>
          <w:p w14:paraId="00000102" w14:textId="0C71D486" w:rsidR="00841E46" w:rsidDel="00A56576" w:rsidRDefault="0087110D">
            <w:pPr>
              <w:spacing w:line="360" w:lineRule="auto"/>
              <w:jc w:val="both"/>
              <w:rPr>
                <w:del w:id="450" w:author="Robert Brecha" w:date="2020-08-28T13:32:00Z"/>
                <w:rFonts w:ascii="Times New Roman" w:eastAsia="Times New Roman" w:hAnsi="Times New Roman" w:cs="Times New Roman"/>
                <w:sz w:val="24"/>
                <w:szCs w:val="24"/>
              </w:rPr>
            </w:pPr>
            <w:del w:id="451" w:author="Robert Brecha" w:date="2020-08-28T13:32:00Z">
              <w:r w:rsidDel="00A56576">
                <w:rPr>
                  <w:rFonts w:ascii="Times New Roman" w:eastAsia="Times New Roman" w:hAnsi="Times New Roman" w:cs="Times New Roman"/>
                  <w:sz w:val="24"/>
                  <w:szCs w:val="24"/>
                </w:rPr>
                <w:delText>Guayama</w:delText>
              </w:r>
            </w:del>
          </w:p>
        </w:tc>
        <w:tc>
          <w:tcPr>
            <w:tcW w:w="1559" w:type="dxa"/>
          </w:tcPr>
          <w:p w14:paraId="00000103" w14:textId="05F2C7F7" w:rsidR="00841E46" w:rsidDel="00A56576" w:rsidRDefault="00841E46">
            <w:pPr>
              <w:spacing w:line="360" w:lineRule="auto"/>
              <w:jc w:val="both"/>
              <w:rPr>
                <w:del w:id="452" w:author="Robert Brecha" w:date="2020-08-28T13:32:00Z"/>
                <w:rFonts w:ascii="Times New Roman" w:eastAsia="Times New Roman" w:hAnsi="Times New Roman" w:cs="Times New Roman"/>
                <w:sz w:val="24"/>
                <w:szCs w:val="24"/>
              </w:rPr>
            </w:pPr>
          </w:p>
        </w:tc>
      </w:tr>
    </w:tbl>
    <w:p w14:paraId="00000104" w14:textId="3DDE520E" w:rsidR="00841E46" w:rsidRDefault="00841E46">
      <w:pPr>
        <w:spacing w:line="360" w:lineRule="auto"/>
        <w:jc w:val="both"/>
        <w:rPr>
          <w:rFonts w:ascii="Times New Roman" w:eastAsia="Times New Roman" w:hAnsi="Times New Roman" w:cs="Times New Roman"/>
          <w:sz w:val="24"/>
          <w:szCs w:val="24"/>
        </w:rPr>
      </w:pPr>
    </w:p>
    <w:p w14:paraId="14FEC459" w14:textId="71FB7E8E" w:rsidR="00AB2579" w:rsidRDefault="00AB2579">
      <w:pPr>
        <w:spacing w:line="360" w:lineRule="auto"/>
        <w:jc w:val="both"/>
        <w:rPr>
          <w:rFonts w:ascii="Times New Roman" w:eastAsia="Times New Roman" w:hAnsi="Times New Roman" w:cs="Times New Roman"/>
          <w:sz w:val="24"/>
          <w:szCs w:val="24"/>
        </w:rPr>
      </w:pPr>
    </w:p>
    <w:p w14:paraId="0000010C" w14:textId="2F3C63BF" w:rsidR="00841E46" w:rsidRPr="00A56576" w:rsidRDefault="00AB2579">
      <w:pPr>
        <w:jc w:val="both"/>
        <w:rPr>
          <w:rFonts w:ascii="Times New Roman" w:eastAsia="Times New Roman" w:hAnsi="Times New Roman" w:cs="Times New Roman"/>
          <w:b/>
          <w:bCs/>
          <w:sz w:val="24"/>
          <w:szCs w:val="24"/>
        </w:rPr>
      </w:pPr>
      <w:r w:rsidRPr="00A56576">
        <w:rPr>
          <w:rFonts w:ascii="Times New Roman" w:eastAsia="Times New Roman" w:hAnsi="Times New Roman" w:cs="Times New Roman"/>
          <w:b/>
          <w:bCs/>
          <w:sz w:val="24"/>
          <w:szCs w:val="24"/>
        </w:rPr>
        <w:t>Lesser Antilles</w:t>
      </w:r>
    </w:p>
    <w:p w14:paraId="3ACB69EF" w14:textId="77777777" w:rsidR="00AB2579" w:rsidRDefault="00AB2579">
      <w:pPr>
        <w:jc w:val="both"/>
        <w:rPr>
          <w:rFonts w:ascii="Times New Roman" w:eastAsia="Times New Roman" w:hAnsi="Times New Roman" w:cs="Times New Roman"/>
          <w:sz w:val="24"/>
          <w:szCs w:val="24"/>
        </w:rPr>
      </w:pPr>
    </w:p>
    <w:p w14:paraId="0000010D" w14:textId="77777777" w:rsidR="00841E46" w:rsidRDefault="00841E46">
      <w:pPr>
        <w:jc w:val="both"/>
        <w:rPr>
          <w:rFonts w:ascii="Times New Roman" w:eastAsia="Times New Roman" w:hAnsi="Times New Roman" w:cs="Times New Roman"/>
          <w:sz w:val="24"/>
          <w:szCs w:val="24"/>
        </w:rPr>
      </w:pPr>
    </w:p>
    <w:p w14:paraId="0000010E" w14:textId="547E7C50" w:rsidR="00841E46" w:rsidRDefault="00371ED8">
      <w:pPr>
        <w:jc w:val="both"/>
      </w:pPr>
      <w:sdt>
        <w:sdtPr>
          <w:tag w:val="goog_rdk_400"/>
          <w:id w:val="1601986687"/>
        </w:sdtPr>
        <w:sdtContent>
          <w:sdt>
            <w:sdtPr>
              <w:tag w:val="goog_rdk_401"/>
              <w:id w:val="-346718138"/>
            </w:sdtPr>
            <w:sdtContent>
              <w:commentRangeStart w:id="453"/>
            </w:sdtContent>
          </w:sdt>
        </w:sdtContent>
      </w:sdt>
      <w:commentRangeEnd w:id="453"/>
      <w:r w:rsidR="0087110D">
        <w:commentReference w:id="453"/>
      </w:r>
    </w:p>
    <w:p w14:paraId="4B8B819B" w14:textId="44259172" w:rsidR="00A45535" w:rsidRDefault="00A266CF" w:rsidP="00A56576">
      <w:pPr>
        <w:spacing w:line="360" w:lineRule="auto"/>
        <w:jc w:val="both"/>
        <w:rPr>
          <w:rFonts w:ascii="Times New Roman" w:eastAsia="Times New Roman" w:hAnsi="Times New Roman" w:cs="Times New Roman"/>
          <w:i/>
          <w:sz w:val="24"/>
          <w:szCs w:val="24"/>
        </w:rPr>
      </w:pPr>
      <w:r>
        <w:rPr>
          <w:noProof/>
        </w:rPr>
        <mc:AlternateContent>
          <mc:Choice Requires="wps">
            <w:drawing>
              <wp:anchor distT="0" distB="0" distL="114300" distR="114300" simplePos="0" relativeHeight="251665408" behindDoc="0" locked="0" layoutInCell="1" allowOverlap="1" wp14:anchorId="48E7EB7E" wp14:editId="76372306">
                <wp:simplePos x="0" y="0"/>
                <wp:positionH relativeFrom="column">
                  <wp:posOffset>60325</wp:posOffset>
                </wp:positionH>
                <wp:positionV relativeFrom="paragraph">
                  <wp:posOffset>6170295</wp:posOffset>
                </wp:positionV>
                <wp:extent cx="34912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491230" cy="635"/>
                        </a:xfrm>
                        <a:prstGeom prst="rect">
                          <a:avLst/>
                        </a:prstGeom>
                        <a:solidFill>
                          <a:prstClr val="white"/>
                        </a:solidFill>
                        <a:ln>
                          <a:noFill/>
                        </a:ln>
                      </wps:spPr>
                      <wps:txbx>
                        <w:txbxContent>
                          <w:p w14:paraId="64FB8A76" w14:textId="3C1C5A85" w:rsidR="00371ED8" w:rsidRPr="00A266CF" w:rsidRDefault="00371ED8">
                            <w:pPr>
                              <w:pStyle w:val="Caption"/>
                              <w:rPr>
                                <w:rFonts w:ascii="Times New Roman" w:eastAsia="Times New Roman" w:hAnsi="Times New Roman" w:cs="Times New Roman"/>
                                <w:noProof/>
                                <w:rPrChange w:id="454" w:author="Robert Brecha" w:date="2020-08-25T17:24:00Z">
                                  <w:rPr>
                                    <w:rFonts w:ascii="Times New Roman" w:eastAsia="Times New Roman" w:hAnsi="Times New Roman" w:cs="Times New Roman"/>
                                    <w:noProof/>
                                    <w:sz w:val="24"/>
                                    <w:szCs w:val="24"/>
                                  </w:rPr>
                                </w:rPrChange>
                              </w:rPr>
                              <w:pPrChange w:id="455" w:author="Robert Brecha" w:date="2020-08-25T17:23:00Z">
                                <w:pPr>
                                  <w:spacing w:line="360" w:lineRule="auto"/>
                                  <w:jc w:val="both"/>
                                </w:pPr>
                              </w:pPrChange>
                            </w:pPr>
                            <w:ins w:id="456" w:author="Robert Brecha" w:date="2020-08-25T17:23:00Z">
                              <w:r>
                                <w:t xml:space="preserve">Figure </w:t>
                              </w:r>
                              <w:r>
                                <w:fldChar w:fldCharType="begin"/>
                              </w:r>
                              <w:r>
                                <w:instrText xml:space="preserve"> SEQ Figure \* ARABIC </w:instrText>
                              </w:r>
                            </w:ins>
                            <w:r>
                              <w:fldChar w:fldCharType="separate"/>
                            </w:r>
                            <w:ins w:id="457" w:author="Robert Brecha" w:date="2020-08-28T17:34:00Z">
                              <w:r w:rsidR="00526A06">
                                <w:rPr>
                                  <w:noProof/>
                                </w:rPr>
                                <w:t>6</w:t>
                              </w:r>
                            </w:ins>
                            <w:del w:id="458" w:author="Robert Brecha" w:date="2020-08-28T13:25:00Z">
                              <w:r w:rsidDel="009977EC">
                                <w:rPr>
                                  <w:noProof/>
                                </w:rPr>
                                <w:delText>4</w:delText>
                              </w:r>
                            </w:del>
                            <w:ins w:id="459" w:author="Robert Brecha" w:date="2020-08-25T17:23:00Z">
                              <w:r>
                                <w:fldChar w:fldCharType="end"/>
                              </w:r>
                              <w:r>
                                <w:t xml:space="preserve"> - </w:t>
                              </w:r>
                              <w:r w:rsidRPr="008E4835">
                                <w:t xml:space="preserve">Fig. 6 - Maps of two example countries in the Lesser Antilles, </w:t>
                              </w:r>
                            </w:ins>
                            <w:ins w:id="460" w:author="Robert Brecha" w:date="2020-08-27T14:29:00Z">
                              <w:r w:rsidRPr="008E4835">
                                <w:t xml:space="preserve">Martinique and </w:t>
                              </w:r>
                            </w:ins>
                            <w:ins w:id="461" w:author="Robert Brecha" w:date="2020-08-25T17:23:00Z">
                              <w:r w:rsidRPr="008E4835">
                                <w:t>Saint Lucia.  Bathymetry contour (blue) represents the boundary between depths of greater than and less than 1000m.  Other contours are equidistant from the coast at 2.5km (</w:t>
                              </w:r>
                            </w:ins>
                            <w:ins w:id="462" w:author="Robert Brecha" w:date="2020-08-25T17:24:00Z">
                              <w:r>
                                <w:t xml:space="preserve">green), </w:t>
                              </w:r>
                              <w:r w:rsidRPr="00A266CF">
                                <w:rPr>
                                  <w:rFonts w:ascii="Times New Roman" w:eastAsia="Times New Roman" w:hAnsi="Times New Roman" w:cs="Times New Roman"/>
                                  <w:rPrChange w:id="463" w:author="Robert Brecha" w:date="2020-08-25T17:24:00Z">
                                    <w:rPr>
                                      <w:rFonts w:ascii="Times New Roman" w:eastAsia="Times New Roman" w:hAnsi="Times New Roman" w:cs="Times New Roman"/>
                                      <w:sz w:val="24"/>
                                      <w:szCs w:val="24"/>
                                    </w:rPr>
                                  </w:rPrChange>
                                </w:rPr>
                                <w:t>5.0km (yellow),</w:t>
                              </w:r>
                              <w:r>
                                <w:rPr>
                                  <w:rFonts w:ascii="Times New Roman" w:eastAsia="Times New Roman" w:hAnsi="Times New Roman" w:cs="Times New Roman"/>
                                </w:rPr>
                                <w:t xml:space="preserve"> </w:t>
                              </w:r>
                              <w:r w:rsidRPr="00A266CF">
                                <w:rPr>
                                  <w:rFonts w:ascii="Times New Roman" w:eastAsia="Times New Roman" w:hAnsi="Times New Roman" w:cs="Times New Roman"/>
                                  <w:rPrChange w:id="464" w:author="Robert Brecha" w:date="2020-08-25T17:24:00Z">
                                    <w:rPr>
                                      <w:rFonts w:ascii="Times New Roman" w:eastAsia="Times New Roman" w:hAnsi="Times New Roman" w:cs="Times New Roman"/>
                                      <w:sz w:val="24"/>
                                      <w:szCs w:val="24"/>
                                    </w:rPr>
                                  </w:rPrChange>
                                </w:rPr>
                                <w:t>7.5km (orange) and 10km (red).</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7EB7E" id="Text Box 1" o:spid="_x0000_s1027" type="#_x0000_t202" style="position:absolute;left:0;text-align:left;margin-left:4.75pt;margin-top:485.85pt;width:27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" stroked="f">
                <v:textbox style="mso-fit-shape-to-text:t" inset="0,0,0,0">
                  <w:txbxContent>
                    <w:p w14:paraId="64FB8A76" w14:textId="3C1C5A85" w:rsidR="00371ED8" w:rsidRPr="00A266CF" w:rsidRDefault="00371ED8">
                      <w:pPr>
                        <w:pStyle w:val="Caption"/>
                        <w:rPr>
                          <w:rFonts w:ascii="Times New Roman" w:eastAsia="Times New Roman" w:hAnsi="Times New Roman" w:cs="Times New Roman"/>
                          <w:noProof/>
                          <w:rPrChange w:id="465" w:author="Robert Brecha" w:date="2020-08-25T17:24:00Z">
                            <w:rPr>
                              <w:rFonts w:ascii="Times New Roman" w:eastAsia="Times New Roman" w:hAnsi="Times New Roman" w:cs="Times New Roman"/>
                              <w:noProof/>
                              <w:sz w:val="24"/>
                              <w:szCs w:val="24"/>
                            </w:rPr>
                          </w:rPrChange>
                        </w:rPr>
                        <w:pPrChange w:id="466" w:author="Robert Brecha" w:date="2020-08-25T17:23:00Z">
                          <w:pPr>
                            <w:spacing w:line="360" w:lineRule="auto"/>
                            <w:jc w:val="both"/>
                          </w:pPr>
                        </w:pPrChange>
                      </w:pPr>
                      <w:ins w:id="467" w:author="Robert Brecha" w:date="2020-08-25T17:23:00Z">
                        <w:r>
                          <w:t xml:space="preserve">Figure </w:t>
                        </w:r>
                        <w:r>
                          <w:fldChar w:fldCharType="begin"/>
                        </w:r>
                        <w:r>
                          <w:instrText xml:space="preserve"> SEQ Figure \* ARABIC </w:instrText>
                        </w:r>
                      </w:ins>
                      <w:r>
                        <w:fldChar w:fldCharType="separate"/>
                      </w:r>
                      <w:ins w:id="468" w:author="Robert Brecha" w:date="2020-08-28T17:34:00Z">
                        <w:r w:rsidR="00526A06">
                          <w:rPr>
                            <w:noProof/>
                          </w:rPr>
                          <w:t>6</w:t>
                        </w:r>
                      </w:ins>
                      <w:del w:id="469" w:author="Robert Brecha" w:date="2020-08-28T13:25:00Z">
                        <w:r w:rsidDel="009977EC">
                          <w:rPr>
                            <w:noProof/>
                          </w:rPr>
                          <w:delText>4</w:delText>
                        </w:r>
                      </w:del>
                      <w:ins w:id="470" w:author="Robert Brecha" w:date="2020-08-25T17:23:00Z">
                        <w:r>
                          <w:fldChar w:fldCharType="end"/>
                        </w:r>
                        <w:r>
                          <w:t xml:space="preserve"> - </w:t>
                        </w:r>
                        <w:r w:rsidRPr="008E4835">
                          <w:t xml:space="preserve">Fig. 6 - Maps of two example countries in the Lesser Antilles, </w:t>
                        </w:r>
                      </w:ins>
                      <w:ins w:id="471" w:author="Robert Brecha" w:date="2020-08-27T14:29:00Z">
                        <w:r w:rsidRPr="008E4835">
                          <w:t xml:space="preserve">Martinique and </w:t>
                        </w:r>
                      </w:ins>
                      <w:ins w:id="472" w:author="Robert Brecha" w:date="2020-08-25T17:23:00Z">
                        <w:r w:rsidRPr="008E4835">
                          <w:t>Saint Lucia.  Bathymetry contour (blue) represents the boundary between depths of greater than and less than 1000m.  Other contours are equidistant from the coast at 2.5km (</w:t>
                        </w:r>
                      </w:ins>
                      <w:ins w:id="473" w:author="Robert Brecha" w:date="2020-08-25T17:24:00Z">
                        <w:r>
                          <w:t xml:space="preserve">green), </w:t>
                        </w:r>
                        <w:r w:rsidRPr="00A266CF">
                          <w:rPr>
                            <w:rFonts w:ascii="Times New Roman" w:eastAsia="Times New Roman" w:hAnsi="Times New Roman" w:cs="Times New Roman"/>
                            <w:rPrChange w:id="474" w:author="Robert Brecha" w:date="2020-08-25T17:24:00Z">
                              <w:rPr>
                                <w:rFonts w:ascii="Times New Roman" w:eastAsia="Times New Roman" w:hAnsi="Times New Roman" w:cs="Times New Roman"/>
                                <w:sz w:val="24"/>
                                <w:szCs w:val="24"/>
                              </w:rPr>
                            </w:rPrChange>
                          </w:rPr>
                          <w:t>5.0km (yellow),</w:t>
                        </w:r>
                        <w:r>
                          <w:rPr>
                            <w:rFonts w:ascii="Times New Roman" w:eastAsia="Times New Roman" w:hAnsi="Times New Roman" w:cs="Times New Roman"/>
                          </w:rPr>
                          <w:t xml:space="preserve"> </w:t>
                        </w:r>
                        <w:r w:rsidRPr="00A266CF">
                          <w:rPr>
                            <w:rFonts w:ascii="Times New Roman" w:eastAsia="Times New Roman" w:hAnsi="Times New Roman" w:cs="Times New Roman"/>
                            <w:rPrChange w:id="475" w:author="Robert Brecha" w:date="2020-08-25T17:24:00Z">
                              <w:rPr>
                                <w:rFonts w:ascii="Times New Roman" w:eastAsia="Times New Roman" w:hAnsi="Times New Roman" w:cs="Times New Roman"/>
                                <w:sz w:val="24"/>
                                <w:szCs w:val="24"/>
                              </w:rPr>
                            </w:rPrChange>
                          </w:rPr>
                          <w:t>7.5km (orange) and 10km (red).</w:t>
                        </w:r>
                      </w:ins>
                    </w:p>
                  </w:txbxContent>
                </v:textbox>
                <w10:wrap type="topAndBottom"/>
              </v:shape>
            </w:pict>
          </mc:Fallback>
        </mc:AlternateContent>
      </w:r>
      <w:r>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3FE9B52F" wp14:editId="236B2210">
            <wp:simplePos x="0" y="0"/>
            <wp:positionH relativeFrom="column">
              <wp:posOffset>60325</wp:posOffset>
            </wp:positionH>
            <wp:positionV relativeFrom="paragraph">
              <wp:posOffset>2317750</wp:posOffset>
            </wp:positionV>
            <wp:extent cx="3491230" cy="3795395"/>
            <wp:effectExtent l="0" t="0" r="0" b="0"/>
            <wp:wrapTopAndBottom/>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491230" cy="379539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1EF669C2" wp14:editId="74251603">
            <wp:simplePos x="0" y="0"/>
            <wp:positionH relativeFrom="column">
              <wp:posOffset>3603625</wp:posOffset>
            </wp:positionH>
            <wp:positionV relativeFrom="paragraph">
              <wp:posOffset>2686050</wp:posOffset>
            </wp:positionV>
            <wp:extent cx="2452370" cy="3406775"/>
            <wp:effectExtent l="0" t="0" r="5080" b="3175"/>
            <wp:wrapTopAndBottom/>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452370" cy="3406775"/>
                    </a:xfrm>
                    <a:prstGeom prst="rect">
                      <a:avLst/>
                    </a:prstGeom>
                    <a:ln/>
                  </pic:spPr>
                </pic:pic>
              </a:graphicData>
            </a:graphic>
            <wp14:sizeRelH relativeFrom="page">
              <wp14:pctWidth>0</wp14:pctWidth>
            </wp14:sizeRelH>
            <wp14:sizeRelV relativeFrom="page">
              <wp14:pctHeight>0</wp14:pctHeight>
            </wp14:sizeRelV>
          </wp:anchor>
        </w:drawing>
      </w:r>
      <w:r w:rsidR="00A45535" w:rsidRPr="00522375">
        <w:rPr>
          <w:rFonts w:ascii="Times New Roman" w:eastAsia="Times New Roman" w:hAnsi="Times New Roman" w:cs="Times New Roman"/>
          <w:iCs/>
          <w:sz w:val="24"/>
          <w:szCs w:val="24"/>
        </w:rPr>
        <w:t>.  Two examples</w:t>
      </w:r>
      <w:r w:rsidR="00A56576">
        <w:rPr>
          <w:rFonts w:ascii="Times New Roman" w:eastAsia="Times New Roman" w:hAnsi="Times New Roman" w:cs="Times New Roman"/>
          <w:iCs/>
          <w:sz w:val="24"/>
          <w:szCs w:val="24"/>
        </w:rPr>
        <w:t xml:space="preserve"> of islands with </w:t>
      </w:r>
      <w:r w:rsidR="00A56576" w:rsidRPr="00522375">
        <w:rPr>
          <w:rFonts w:ascii="Times New Roman" w:eastAsia="Times New Roman" w:hAnsi="Times New Roman" w:cs="Times New Roman"/>
          <w:iCs/>
          <w:sz w:val="24"/>
          <w:szCs w:val="24"/>
        </w:rPr>
        <w:t>promising OTEC locations for the Lesser Antilles</w:t>
      </w:r>
      <w:r w:rsidR="00A45535" w:rsidRPr="00522375">
        <w:rPr>
          <w:rFonts w:ascii="Times New Roman" w:eastAsia="Times New Roman" w:hAnsi="Times New Roman" w:cs="Times New Roman"/>
          <w:iCs/>
          <w:sz w:val="24"/>
          <w:szCs w:val="24"/>
        </w:rPr>
        <w:t xml:space="preserve"> are shown in Fig. 6, for </w:t>
      </w:r>
      <w:r w:rsidR="00A56576" w:rsidRPr="00522375">
        <w:rPr>
          <w:rFonts w:ascii="Times New Roman" w:eastAsia="Times New Roman" w:hAnsi="Times New Roman" w:cs="Times New Roman"/>
          <w:iCs/>
          <w:sz w:val="24"/>
          <w:szCs w:val="24"/>
        </w:rPr>
        <w:t xml:space="preserve">Martinique and for </w:t>
      </w:r>
      <w:r w:rsidR="00A45535" w:rsidRPr="00522375">
        <w:rPr>
          <w:rFonts w:ascii="Times New Roman" w:eastAsia="Times New Roman" w:hAnsi="Times New Roman" w:cs="Times New Roman"/>
          <w:iCs/>
          <w:sz w:val="24"/>
          <w:szCs w:val="24"/>
        </w:rPr>
        <w:t xml:space="preserve">Saint Lucia </w:t>
      </w:r>
      <w:r w:rsidR="00A45535">
        <w:rPr>
          <w:rFonts w:ascii="Times New Roman" w:eastAsia="Times New Roman" w:hAnsi="Times New Roman" w:cs="Times New Roman"/>
          <w:iCs/>
          <w:sz w:val="24"/>
          <w:szCs w:val="24"/>
        </w:rPr>
        <w:t xml:space="preserve">.  </w:t>
      </w:r>
      <w:r w:rsidR="00A45535">
        <w:rPr>
          <w:rFonts w:ascii="Times New Roman" w:eastAsia="Times New Roman" w:hAnsi="Times New Roman" w:cs="Times New Roman"/>
          <w:sz w:val="24"/>
          <w:szCs w:val="24"/>
        </w:rPr>
        <w:t>Several of the</w:t>
      </w:r>
      <w:r w:rsidR="00A56576">
        <w:rPr>
          <w:rFonts w:ascii="Times New Roman" w:eastAsia="Times New Roman" w:hAnsi="Times New Roman" w:cs="Times New Roman"/>
          <w:sz w:val="24"/>
          <w:szCs w:val="24"/>
        </w:rPr>
        <w:t xml:space="preserve"> Eastern Caribbean </w:t>
      </w:r>
      <w:r w:rsidR="00A45535">
        <w:rPr>
          <w:rFonts w:ascii="Times New Roman" w:eastAsia="Times New Roman" w:hAnsi="Times New Roman" w:cs="Times New Roman"/>
          <w:sz w:val="24"/>
          <w:szCs w:val="24"/>
        </w:rPr>
        <w:t>islands have deep water within 10 km of the coast</w:t>
      </w:r>
      <w:r w:rsidR="00A56576">
        <w:rPr>
          <w:rFonts w:ascii="Times New Roman" w:eastAsia="Times New Roman" w:hAnsi="Times New Roman" w:cs="Times New Roman"/>
          <w:sz w:val="24"/>
          <w:szCs w:val="24"/>
        </w:rPr>
        <w:t>.</w:t>
      </w:r>
      <w:r w:rsidR="00A45535">
        <w:rPr>
          <w:rFonts w:ascii="Times New Roman" w:eastAsia="Times New Roman" w:hAnsi="Times New Roman" w:cs="Times New Roman"/>
          <w:sz w:val="24"/>
          <w:szCs w:val="24"/>
        </w:rPr>
        <w:t xml:space="preserve">.  Again, the area enclosed in red are </w:t>
      </w:r>
      <w:sdt>
        <w:sdtPr>
          <w:tag w:val="goog_rdk_405"/>
          <w:id w:val="-921333384"/>
        </w:sdtPr>
        <w:sdtContent>
          <w:r w:rsidR="00A45535">
            <w:rPr>
              <w:rFonts w:ascii="Times New Roman" w:eastAsia="Times New Roman" w:hAnsi="Times New Roman" w:cs="Times New Roman"/>
              <w:sz w:val="24"/>
              <w:szCs w:val="24"/>
            </w:rPr>
            <w:t xml:space="preserve">distances of 10km and distances from the coast of 5km are shown in yellow. </w:t>
          </w:r>
        </w:sdtContent>
      </w:sdt>
      <w:sdt>
        <w:sdtPr>
          <w:tag w:val="goog_rdk_406"/>
          <w:id w:val="-117075173"/>
        </w:sdtPr>
        <w:sdtContent/>
      </w:sdt>
      <w:sdt>
        <w:sdtPr>
          <w:tag w:val="goog_rdk_407"/>
          <w:id w:val="-537581548"/>
        </w:sdtPr>
        <w:sdtContent>
          <w:r w:rsidR="00A45535">
            <w:rPr>
              <w:rFonts w:ascii="Times New Roman" w:eastAsia="Times New Roman" w:hAnsi="Times New Roman" w:cs="Times New Roman"/>
              <w:sz w:val="24"/>
              <w:szCs w:val="24"/>
            </w:rPr>
            <w:t>D</w:t>
          </w:r>
        </w:sdtContent>
      </w:sdt>
      <w:r w:rsidR="00A45535">
        <w:rPr>
          <w:rFonts w:ascii="Times New Roman" w:eastAsia="Times New Roman" w:hAnsi="Times New Roman" w:cs="Times New Roman"/>
          <w:sz w:val="24"/>
          <w:szCs w:val="24"/>
        </w:rPr>
        <w:t>epths of 1000m and greater are outside (</w:t>
      </w:r>
      <w:r w:rsidR="00A45535" w:rsidRPr="00A56576">
        <w:rPr>
          <w:rFonts w:ascii="Times New Roman" w:eastAsia="Times New Roman" w:hAnsi="Times New Roman" w:cs="Times New Roman"/>
          <w:i/>
          <w:iCs/>
          <w:sz w:val="24"/>
          <w:szCs w:val="24"/>
        </w:rPr>
        <w:t>i.e.</w:t>
      </w:r>
      <w:r w:rsidR="00A45535">
        <w:rPr>
          <w:rFonts w:ascii="Times New Roman" w:eastAsia="Times New Roman" w:hAnsi="Times New Roman" w:cs="Times New Roman"/>
          <w:sz w:val="24"/>
          <w:szCs w:val="24"/>
        </w:rPr>
        <w:t xml:space="preserve"> farther from the coast) than the blue contour. It can be quickly seen that a number </w:t>
      </w:r>
      <w:r w:rsidR="00A45535">
        <w:rPr>
          <w:rFonts w:ascii="Times New Roman" w:eastAsia="Times New Roman" w:hAnsi="Times New Roman" w:cs="Times New Roman"/>
          <w:sz w:val="24"/>
          <w:szCs w:val="24"/>
        </w:rPr>
        <w:lastRenderedPageBreak/>
        <w:t>of areas off the coast of islands appear to be viable sites for OTEC, with deep, cold ocean water at distances of 2.5km - 5km or less.</w:t>
      </w:r>
      <w:r w:rsidR="00A56576">
        <w:rPr>
          <w:rFonts w:ascii="Times New Roman" w:eastAsia="Times New Roman" w:hAnsi="Times New Roman" w:cs="Times New Roman"/>
          <w:sz w:val="24"/>
          <w:szCs w:val="24"/>
        </w:rPr>
        <w:t xml:space="preserve">  A more detailed summary of mapping and potential sites is shown in the SI online, but also includes explicitly those islands with no likely OTEC potential according to these criteria, for example St Kitts and Nevis, Antigua and Barbuda, Aruba and Trinidad and Tobago.</w:t>
      </w:r>
    </w:p>
    <w:p w14:paraId="00000119" w14:textId="0F098266" w:rsidR="00841E46" w:rsidRPr="007A0BC8" w:rsidRDefault="007A0BC8">
      <w:pPr>
        <w:jc w:val="both"/>
        <w:rPr>
          <w:rFonts w:ascii="Times New Roman" w:eastAsia="Times New Roman" w:hAnsi="Times New Roman" w:cs="Times New Roman"/>
          <w:b/>
          <w:bCs/>
          <w:sz w:val="24"/>
          <w:szCs w:val="24"/>
          <w:rPrChange w:id="476" w:author="Robert Brecha" w:date="2020-08-28T13:53:00Z">
            <w:rPr>
              <w:rFonts w:ascii="Times New Roman" w:eastAsia="Times New Roman" w:hAnsi="Times New Roman" w:cs="Times New Roman"/>
              <w:sz w:val="24"/>
              <w:szCs w:val="24"/>
            </w:rPr>
          </w:rPrChange>
        </w:rPr>
      </w:pPr>
      <w:r w:rsidRPr="007A0BC8">
        <w:rPr>
          <w:rFonts w:ascii="Times New Roman" w:eastAsia="Times New Roman" w:hAnsi="Times New Roman" w:cs="Times New Roman"/>
          <w:b/>
          <w:bCs/>
          <w:sz w:val="24"/>
          <w:szCs w:val="24"/>
          <w:rPrChange w:id="477" w:author="Robert Brecha" w:date="2020-08-28T13:53:00Z">
            <w:rPr>
              <w:rFonts w:ascii="Times New Roman" w:eastAsia="Times New Roman" w:hAnsi="Times New Roman" w:cs="Times New Roman"/>
              <w:sz w:val="24"/>
              <w:szCs w:val="24"/>
            </w:rPr>
          </w:rPrChange>
        </w:rPr>
        <w:t>Summary of promising OTEC sites</w:t>
      </w:r>
    </w:p>
    <w:p w14:paraId="7ADC2A3D" w14:textId="77777777" w:rsidR="007A0BC8" w:rsidRDefault="007A0BC8">
      <w:pPr>
        <w:jc w:val="both"/>
        <w:rPr>
          <w:rFonts w:ascii="Times New Roman" w:eastAsia="Times New Roman" w:hAnsi="Times New Roman" w:cs="Times New Roman"/>
          <w:sz w:val="24"/>
          <w:szCs w:val="24"/>
        </w:rPr>
      </w:pPr>
    </w:p>
    <w:p w14:paraId="0000011B" w14:textId="21CBF392" w:rsidR="00841E46" w:rsidRDefault="00A45535" w:rsidP="00424BF9">
      <w:pPr>
        <w:spacing w:line="360" w:lineRule="auto"/>
        <w:ind w:firstLine="720"/>
        <w:jc w:val="both"/>
        <w:rPr>
          <w:rFonts w:ascii="Times New Roman" w:eastAsia="Times New Roman" w:hAnsi="Times New Roman" w:cs="Times New Roman"/>
          <w:i/>
          <w:sz w:val="24"/>
          <w:szCs w:val="24"/>
        </w:rPr>
      </w:pPr>
      <w:r w:rsidRPr="00424BF9">
        <w:rPr>
          <w:rFonts w:ascii="Times New Roman" w:eastAsia="Times New Roman" w:hAnsi="Times New Roman" w:cs="Times New Roman"/>
          <w:iCs/>
          <w:sz w:val="24"/>
          <w:szCs w:val="24"/>
        </w:rPr>
        <w:t xml:space="preserve">We next </w:t>
      </w:r>
      <w:ins w:id="478" w:author="Robert Brecha" w:date="2020-08-28T15:32:00Z">
        <w:r w:rsidR="009053D3">
          <w:rPr>
            <w:rFonts w:ascii="Times New Roman" w:eastAsia="Times New Roman" w:hAnsi="Times New Roman" w:cs="Times New Roman"/>
            <w:iCs/>
            <w:sz w:val="24"/>
            <w:szCs w:val="24"/>
          </w:rPr>
          <w:t xml:space="preserve">further apply a filter to the results obtained thus far and </w:t>
        </w:r>
      </w:ins>
      <w:r w:rsidRPr="00424BF9">
        <w:rPr>
          <w:rFonts w:ascii="Times New Roman" w:eastAsia="Times New Roman" w:hAnsi="Times New Roman" w:cs="Times New Roman"/>
          <w:iCs/>
          <w:sz w:val="24"/>
          <w:szCs w:val="24"/>
        </w:rPr>
        <w:t>examine potential areas that lie relatively near settled areas, roads or other sites that would be conducive to building and using infrastructure.</w:t>
      </w:r>
      <w:r>
        <w:rPr>
          <w:rFonts w:ascii="Times New Roman" w:eastAsia="Times New Roman" w:hAnsi="Times New Roman" w:cs="Times New Roman"/>
          <w:iCs/>
          <w:sz w:val="24"/>
          <w:szCs w:val="24"/>
        </w:rPr>
        <w:t xml:space="preserve"> </w:t>
      </w:r>
      <w:r w:rsidR="00A56576">
        <w:rPr>
          <w:rFonts w:ascii="Times New Roman" w:eastAsia="Times New Roman" w:hAnsi="Times New Roman" w:cs="Times New Roman"/>
          <w:iCs/>
          <w:sz w:val="24"/>
          <w:szCs w:val="24"/>
        </w:rPr>
        <w:t xml:space="preserve"> At this first level of approximation, several islands can </w:t>
      </w:r>
      <w:r w:rsidR="00A56576">
        <w:rPr>
          <w:rFonts w:ascii="Times New Roman" w:eastAsia="Times New Roman" w:hAnsi="Times New Roman" w:cs="Times New Roman"/>
          <w:sz w:val="24"/>
          <w:szCs w:val="24"/>
        </w:rPr>
        <w:t xml:space="preserve">fulfill this latter criterion as well.  For example, Dominica (near the capital city Roseau), the west coast of Martinique and St. Lucia (near </w:t>
      </w:r>
      <w:proofErr w:type="spellStart"/>
      <w:r w:rsidR="00A56576">
        <w:rPr>
          <w:rFonts w:ascii="Times New Roman" w:eastAsia="Times New Roman" w:hAnsi="Times New Roman" w:cs="Times New Roman"/>
          <w:sz w:val="24"/>
          <w:szCs w:val="24"/>
        </w:rPr>
        <w:t>Soufrière</w:t>
      </w:r>
      <w:proofErr w:type="spellEnd"/>
      <w:r w:rsidR="00A56576">
        <w:rPr>
          <w:rFonts w:ascii="Times New Roman" w:eastAsia="Times New Roman" w:hAnsi="Times New Roman" w:cs="Times New Roman"/>
          <w:sz w:val="24"/>
          <w:szCs w:val="24"/>
        </w:rPr>
        <w:t xml:space="preserve">) are among the most promising sites, along with </w:t>
      </w:r>
      <w:r w:rsidR="007C1034">
        <w:rPr>
          <w:rFonts w:ascii="Times New Roman" w:eastAsia="Times New Roman" w:hAnsi="Times New Roman" w:cs="Times New Roman"/>
          <w:sz w:val="24"/>
          <w:szCs w:val="24"/>
        </w:rPr>
        <w:t>several areas in Cuba and Jamaica, amongst others.</w:t>
      </w:r>
      <w:r w:rsidR="007A0BC8">
        <w:rPr>
          <w:rFonts w:ascii="Times New Roman" w:eastAsia="Times New Roman" w:hAnsi="Times New Roman" w:cs="Times New Roman"/>
          <w:sz w:val="24"/>
          <w:szCs w:val="24"/>
        </w:rPr>
        <w:t xml:space="preserve">.  Table 2 lists some of the most promising sites. </w:t>
      </w:r>
      <w:r w:rsidR="00A56576">
        <w:rPr>
          <w:rFonts w:ascii="Times New Roman" w:eastAsia="Times New Roman" w:hAnsi="Times New Roman" w:cs="Times New Roman"/>
          <w:sz w:val="24"/>
          <w:szCs w:val="24"/>
        </w:rPr>
        <w:t xml:space="preserve">  </w:t>
      </w:r>
    </w:p>
    <w:p w14:paraId="0A9741F1" w14:textId="06D213AB" w:rsidR="007C1034" w:rsidRDefault="007C1034" w:rsidP="00424BF9">
      <w:pPr>
        <w:pStyle w:val="Caption"/>
        <w:keepNext/>
      </w:pPr>
      <w:r>
        <w:t xml:space="preserve">Table </w:t>
      </w:r>
      <w:fldSimple w:instr=" SEQ Table \* ARABIC ">
        <w:r w:rsidR="00BD1D31">
          <w:rPr>
            <w:noProof/>
          </w:rPr>
          <w:t>2</w:t>
        </w:r>
      </w:fldSimple>
      <w:r>
        <w:t xml:space="preserve"> - List of sites with OTEC potential (1000m depth at closer than 5km to the coast) as well as being near towns or other infrastructure</w:t>
      </w:r>
    </w:p>
    <w:tbl>
      <w:tblPr>
        <w:tblStyle w:val="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2227"/>
        <w:gridCol w:w="3791"/>
      </w:tblGrid>
      <w:tr w:rsidR="00F24FA9" w14:paraId="09C08846" w14:textId="77777777" w:rsidTr="00424BF9">
        <w:tc>
          <w:tcPr>
            <w:tcW w:w="3008" w:type="dxa"/>
            <w:shd w:val="clear" w:color="auto" w:fill="auto"/>
            <w:tcMar>
              <w:top w:w="100" w:type="dxa"/>
              <w:left w:w="100" w:type="dxa"/>
              <w:bottom w:w="100" w:type="dxa"/>
              <w:right w:w="100" w:type="dxa"/>
            </w:tcMar>
          </w:tcPr>
          <w:p w14:paraId="40A6224C" w14:textId="6460AA9C"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Jamaica</w:t>
            </w:r>
          </w:p>
        </w:tc>
        <w:tc>
          <w:tcPr>
            <w:tcW w:w="2227" w:type="dxa"/>
            <w:shd w:val="clear" w:color="auto" w:fill="auto"/>
            <w:tcMar>
              <w:top w:w="100" w:type="dxa"/>
              <w:left w:w="100" w:type="dxa"/>
              <w:bottom w:w="100" w:type="dxa"/>
              <w:right w:w="100" w:type="dxa"/>
            </w:tcMar>
          </w:tcPr>
          <w:p w14:paraId="407E88FD" w14:textId="6B7E20EC"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Western</w:t>
            </w:r>
          </w:p>
        </w:tc>
        <w:tc>
          <w:tcPr>
            <w:tcW w:w="3791" w:type="dxa"/>
            <w:shd w:val="clear" w:color="auto" w:fill="auto"/>
            <w:tcMar>
              <w:top w:w="100" w:type="dxa"/>
              <w:left w:w="100" w:type="dxa"/>
              <w:bottom w:w="100" w:type="dxa"/>
              <w:right w:w="100" w:type="dxa"/>
            </w:tcMar>
          </w:tcPr>
          <w:p w14:paraId="515A2169" w14:textId="60C20068"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Negril (hotels, airport)</w:t>
            </w:r>
          </w:p>
        </w:tc>
      </w:tr>
      <w:tr w:rsidR="00F24FA9" w14:paraId="399E5AFC" w14:textId="77777777" w:rsidTr="008F047F">
        <w:tc>
          <w:tcPr>
            <w:tcW w:w="3008" w:type="dxa"/>
            <w:shd w:val="clear" w:color="auto" w:fill="auto"/>
            <w:tcMar>
              <w:top w:w="100" w:type="dxa"/>
              <w:left w:w="100" w:type="dxa"/>
              <w:bottom w:w="100" w:type="dxa"/>
              <w:right w:w="100" w:type="dxa"/>
            </w:tcMar>
          </w:tcPr>
          <w:p w14:paraId="77228AAD" w14:textId="0D968D98"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Jamaica</w:t>
            </w:r>
          </w:p>
        </w:tc>
        <w:tc>
          <w:tcPr>
            <w:tcW w:w="2227" w:type="dxa"/>
            <w:shd w:val="clear" w:color="auto" w:fill="auto"/>
            <w:tcMar>
              <w:top w:w="100" w:type="dxa"/>
              <w:left w:w="100" w:type="dxa"/>
              <w:bottom w:w="100" w:type="dxa"/>
              <w:right w:w="100" w:type="dxa"/>
            </w:tcMar>
          </w:tcPr>
          <w:p w14:paraId="032EF4E7" w14:textId="63C2C4B4"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Northwestern</w:t>
            </w:r>
          </w:p>
        </w:tc>
        <w:tc>
          <w:tcPr>
            <w:tcW w:w="3791" w:type="dxa"/>
            <w:shd w:val="clear" w:color="auto" w:fill="auto"/>
            <w:tcMar>
              <w:top w:w="100" w:type="dxa"/>
              <w:left w:w="100" w:type="dxa"/>
              <w:bottom w:w="100" w:type="dxa"/>
              <w:right w:w="100" w:type="dxa"/>
            </w:tcMar>
          </w:tcPr>
          <w:p w14:paraId="3B7604AE" w14:textId="420107FB"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Lucea</w:t>
            </w:r>
          </w:p>
        </w:tc>
      </w:tr>
      <w:tr w:rsidR="00F24FA9" w14:paraId="57944902" w14:textId="77777777" w:rsidTr="008F047F">
        <w:tc>
          <w:tcPr>
            <w:tcW w:w="3008" w:type="dxa"/>
            <w:shd w:val="clear" w:color="auto" w:fill="auto"/>
            <w:tcMar>
              <w:top w:w="100" w:type="dxa"/>
              <w:left w:w="100" w:type="dxa"/>
              <w:bottom w:w="100" w:type="dxa"/>
              <w:right w:w="100" w:type="dxa"/>
            </w:tcMar>
          </w:tcPr>
          <w:p w14:paraId="1F6DCEAD" w14:textId="3C9BF2D0"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Jamaica</w:t>
            </w:r>
          </w:p>
        </w:tc>
        <w:tc>
          <w:tcPr>
            <w:tcW w:w="2227" w:type="dxa"/>
            <w:shd w:val="clear" w:color="auto" w:fill="auto"/>
            <w:tcMar>
              <w:top w:w="100" w:type="dxa"/>
              <w:left w:w="100" w:type="dxa"/>
              <w:bottom w:w="100" w:type="dxa"/>
              <w:right w:w="100" w:type="dxa"/>
            </w:tcMar>
          </w:tcPr>
          <w:p w14:paraId="529E74F9" w14:textId="45BEEC1B"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Northwestern</w:t>
            </w:r>
          </w:p>
        </w:tc>
        <w:tc>
          <w:tcPr>
            <w:tcW w:w="3791" w:type="dxa"/>
            <w:shd w:val="clear" w:color="auto" w:fill="auto"/>
            <w:tcMar>
              <w:top w:w="100" w:type="dxa"/>
              <w:left w:w="100" w:type="dxa"/>
              <w:bottom w:w="100" w:type="dxa"/>
              <w:right w:w="100" w:type="dxa"/>
            </w:tcMar>
          </w:tcPr>
          <w:p w14:paraId="23FA6227" w14:textId="487499C8"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Montego Bay</w:t>
            </w:r>
          </w:p>
        </w:tc>
      </w:tr>
      <w:tr w:rsidR="00F24FA9" w14:paraId="6BBFB9E2" w14:textId="77777777" w:rsidTr="008F047F">
        <w:tc>
          <w:tcPr>
            <w:tcW w:w="3008" w:type="dxa"/>
            <w:shd w:val="clear" w:color="auto" w:fill="auto"/>
            <w:tcMar>
              <w:top w:w="100" w:type="dxa"/>
              <w:left w:w="100" w:type="dxa"/>
              <w:bottom w:w="100" w:type="dxa"/>
              <w:right w:w="100" w:type="dxa"/>
            </w:tcMar>
          </w:tcPr>
          <w:p w14:paraId="731C6370" w14:textId="3C3C5C8E"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Jamaica</w:t>
            </w:r>
          </w:p>
        </w:tc>
        <w:tc>
          <w:tcPr>
            <w:tcW w:w="2227" w:type="dxa"/>
            <w:shd w:val="clear" w:color="auto" w:fill="auto"/>
            <w:tcMar>
              <w:top w:w="100" w:type="dxa"/>
              <w:left w:w="100" w:type="dxa"/>
              <w:bottom w:w="100" w:type="dxa"/>
              <w:right w:w="100" w:type="dxa"/>
            </w:tcMar>
          </w:tcPr>
          <w:p w14:paraId="231FC07E" w14:textId="72B797B0"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Southeast</w:t>
            </w:r>
          </w:p>
        </w:tc>
        <w:tc>
          <w:tcPr>
            <w:tcW w:w="3791" w:type="dxa"/>
            <w:shd w:val="clear" w:color="auto" w:fill="auto"/>
            <w:tcMar>
              <w:top w:w="100" w:type="dxa"/>
              <w:left w:w="100" w:type="dxa"/>
              <w:bottom w:w="100" w:type="dxa"/>
              <w:right w:w="100" w:type="dxa"/>
            </w:tcMar>
          </w:tcPr>
          <w:p w14:paraId="14285E8B" w14:textId="08432E8E"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East of Kingston</w:t>
            </w:r>
          </w:p>
        </w:tc>
      </w:tr>
      <w:tr w:rsidR="00F24FA9" w14:paraId="4DB952D9" w14:textId="77777777" w:rsidTr="008F047F">
        <w:tc>
          <w:tcPr>
            <w:tcW w:w="3008" w:type="dxa"/>
            <w:shd w:val="clear" w:color="auto" w:fill="auto"/>
            <w:tcMar>
              <w:top w:w="100" w:type="dxa"/>
              <w:left w:w="100" w:type="dxa"/>
              <w:bottom w:w="100" w:type="dxa"/>
              <w:right w:w="100" w:type="dxa"/>
            </w:tcMar>
          </w:tcPr>
          <w:p w14:paraId="3B649A2C" w14:textId="3520FFAD"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Grand Cayman</w:t>
            </w:r>
          </w:p>
        </w:tc>
        <w:tc>
          <w:tcPr>
            <w:tcW w:w="2227" w:type="dxa"/>
            <w:shd w:val="clear" w:color="auto" w:fill="auto"/>
            <w:tcMar>
              <w:top w:w="100" w:type="dxa"/>
              <w:left w:w="100" w:type="dxa"/>
              <w:bottom w:w="100" w:type="dxa"/>
              <w:right w:w="100" w:type="dxa"/>
            </w:tcMar>
          </w:tcPr>
          <w:p w14:paraId="1D7B548A" w14:textId="4DFD577B"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All areas</w:t>
            </w:r>
          </w:p>
        </w:tc>
        <w:tc>
          <w:tcPr>
            <w:tcW w:w="3791" w:type="dxa"/>
            <w:shd w:val="clear" w:color="auto" w:fill="auto"/>
            <w:tcMar>
              <w:top w:w="100" w:type="dxa"/>
              <w:left w:w="100" w:type="dxa"/>
              <w:bottom w:w="100" w:type="dxa"/>
              <w:right w:w="100" w:type="dxa"/>
            </w:tcMar>
          </w:tcPr>
          <w:p w14:paraId="1F6701B5" w14:textId="0B11D60A"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 xml:space="preserve">George Town, </w:t>
            </w:r>
            <w:proofErr w:type="spellStart"/>
            <w:r>
              <w:rPr>
                <w:rFonts w:ascii="Times New Roman" w:eastAsia="Times New Roman" w:hAnsi="Times New Roman" w:cs="Times New Roman"/>
                <w:color w:val="000000"/>
                <w:sz w:val="24"/>
                <w:szCs w:val="24"/>
              </w:rPr>
              <w:t>Bodden</w:t>
            </w:r>
            <w:proofErr w:type="spellEnd"/>
            <w:r>
              <w:rPr>
                <w:rFonts w:ascii="Times New Roman" w:eastAsia="Times New Roman" w:hAnsi="Times New Roman" w:cs="Times New Roman"/>
                <w:color w:val="000000"/>
                <w:sz w:val="24"/>
                <w:szCs w:val="24"/>
              </w:rPr>
              <w:t xml:space="preserve"> Town, East End, West Bay</w:t>
            </w:r>
          </w:p>
        </w:tc>
      </w:tr>
      <w:tr w:rsidR="00F24FA9" w14:paraId="688535EE" w14:textId="77777777" w:rsidTr="008F047F">
        <w:tc>
          <w:tcPr>
            <w:tcW w:w="3008" w:type="dxa"/>
            <w:shd w:val="clear" w:color="auto" w:fill="auto"/>
            <w:tcMar>
              <w:top w:w="100" w:type="dxa"/>
              <w:left w:w="100" w:type="dxa"/>
              <w:bottom w:w="100" w:type="dxa"/>
              <w:right w:w="100" w:type="dxa"/>
            </w:tcMar>
          </w:tcPr>
          <w:p w14:paraId="3A111858" w14:textId="7206A38A"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Cuba</w:t>
            </w:r>
          </w:p>
        </w:tc>
        <w:tc>
          <w:tcPr>
            <w:tcW w:w="2227" w:type="dxa"/>
            <w:shd w:val="clear" w:color="auto" w:fill="auto"/>
            <w:tcMar>
              <w:top w:w="100" w:type="dxa"/>
              <w:left w:w="100" w:type="dxa"/>
              <w:bottom w:w="100" w:type="dxa"/>
              <w:right w:w="100" w:type="dxa"/>
            </w:tcMar>
          </w:tcPr>
          <w:p w14:paraId="3CDFAE67" w14:textId="03BCDD8C"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Southeast</w:t>
            </w:r>
          </w:p>
        </w:tc>
        <w:tc>
          <w:tcPr>
            <w:tcW w:w="3791" w:type="dxa"/>
            <w:shd w:val="clear" w:color="auto" w:fill="auto"/>
            <w:tcMar>
              <w:top w:w="100" w:type="dxa"/>
              <w:left w:w="100" w:type="dxa"/>
              <w:bottom w:w="100" w:type="dxa"/>
              <w:right w:w="100" w:type="dxa"/>
            </w:tcMar>
          </w:tcPr>
          <w:p w14:paraId="6C3280D4" w14:textId="7F8BF36F"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Santiago de Cuba</w:t>
            </w:r>
          </w:p>
        </w:tc>
      </w:tr>
      <w:tr w:rsidR="00F24FA9" w14:paraId="4BD216D7" w14:textId="77777777" w:rsidTr="008F047F">
        <w:tc>
          <w:tcPr>
            <w:tcW w:w="3008" w:type="dxa"/>
            <w:shd w:val="clear" w:color="auto" w:fill="auto"/>
            <w:tcMar>
              <w:top w:w="100" w:type="dxa"/>
              <w:left w:w="100" w:type="dxa"/>
              <w:bottom w:w="100" w:type="dxa"/>
              <w:right w:w="100" w:type="dxa"/>
            </w:tcMar>
          </w:tcPr>
          <w:p w14:paraId="521C0A58" w14:textId="3706F6A4"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Cuba</w:t>
            </w:r>
          </w:p>
        </w:tc>
        <w:tc>
          <w:tcPr>
            <w:tcW w:w="2227" w:type="dxa"/>
            <w:shd w:val="clear" w:color="auto" w:fill="auto"/>
            <w:tcMar>
              <w:top w:w="100" w:type="dxa"/>
              <w:left w:w="100" w:type="dxa"/>
              <w:bottom w:w="100" w:type="dxa"/>
              <w:right w:w="100" w:type="dxa"/>
            </w:tcMar>
          </w:tcPr>
          <w:p w14:paraId="18C5B04E" w14:textId="2130BB3C"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Northeast</w:t>
            </w:r>
          </w:p>
        </w:tc>
        <w:tc>
          <w:tcPr>
            <w:tcW w:w="3791" w:type="dxa"/>
            <w:shd w:val="clear" w:color="auto" w:fill="auto"/>
            <w:tcMar>
              <w:top w:w="100" w:type="dxa"/>
              <w:left w:w="100" w:type="dxa"/>
              <w:bottom w:w="100" w:type="dxa"/>
              <w:right w:w="100" w:type="dxa"/>
            </w:tcMar>
          </w:tcPr>
          <w:p w14:paraId="73096E1C" w14:textId="658BB57A"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color w:val="000000"/>
                <w:sz w:val="24"/>
                <w:szCs w:val="24"/>
              </w:rPr>
              <w:t>Guardalavaca</w:t>
            </w:r>
            <w:proofErr w:type="spellEnd"/>
            <w:r>
              <w:rPr>
                <w:rFonts w:ascii="Times New Roman" w:eastAsia="Times New Roman" w:hAnsi="Times New Roman" w:cs="Times New Roman"/>
                <w:color w:val="000000"/>
                <w:sz w:val="24"/>
                <w:szCs w:val="24"/>
              </w:rPr>
              <w:t xml:space="preserve"> (tourist resorts)</w:t>
            </w:r>
          </w:p>
        </w:tc>
      </w:tr>
      <w:tr w:rsidR="00F24FA9" w14:paraId="5B63CD6E" w14:textId="77777777" w:rsidTr="008F047F">
        <w:tc>
          <w:tcPr>
            <w:tcW w:w="3008" w:type="dxa"/>
            <w:shd w:val="clear" w:color="auto" w:fill="auto"/>
            <w:tcMar>
              <w:top w:w="100" w:type="dxa"/>
              <w:left w:w="100" w:type="dxa"/>
              <w:bottom w:w="100" w:type="dxa"/>
              <w:right w:w="100" w:type="dxa"/>
            </w:tcMar>
          </w:tcPr>
          <w:p w14:paraId="456D58EE" w14:textId="3BBDEA81"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Cuba</w:t>
            </w:r>
          </w:p>
        </w:tc>
        <w:tc>
          <w:tcPr>
            <w:tcW w:w="2227" w:type="dxa"/>
            <w:shd w:val="clear" w:color="auto" w:fill="auto"/>
            <w:tcMar>
              <w:top w:w="100" w:type="dxa"/>
              <w:left w:w="100" w:type="dxa"/>
              <w:bottom w:w="100" w:type="dxa"/>
              <w:right w:w="100" w:type="dxa"/>
            </w:tcMar>
          </w:tcPr>
          <w:p w14:paraId="0EF98525" w14:textId="7FDA20E4"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Northeast</w:t>
            </w:r>
          </w:p>
        </w:tc>
        <w:tc>
          <w:tcPr>
            <w:tcW w:w="3791" w:type="dxa"/>
            <w:shd w:val="clear" w:color="auto" w:fill="auto"/>
            <w:tcMar>
              <w:top w:w="100" w:type="dxa"/>
              <w:left w:w="100" w:type="dxa"/>
              <w:bottom w:w="100" w:type="dxa"/>
              <w:right w:w="100" w:type="dxa"/>
            </w:tcMar>
          </w:tcPr>
          <w:p w14:paraId="15759863" w14:textId="6E2CB659"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Playa Uvero, Playa La Playita (tourist resorts)</w:t>
            </w:r>
          </w:p>
        </w:tc>
      </w:tr>
      <w:tr w:rsidR="00F24FA9" w14:paraId="5D1D1560" w14:textId="77777777" w:rsidTr="008F047F">
        <w:tc>
          <w:tcPr>
            <w:tcW w:w="3008" w:type="dxa"/>
            <w:shd w:val="clear" w:color="auto" w:fill="auto"/>
            <w:tcMar>
              <w:top w:w="100" w:type="dxa"/>
              <w:left w:w="100" w:type="dxa"/>
              <w:bottom w:w="100" w:type="dxa"/>
              <w:right w:w="100" w:type="dxa"/>
            </w:tcMar>
          </w:tcPr>
          <w:p w14:paraId="02C04DFF" w14:textId="445C6759"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Cuba</w:t>
            </w:r>
          </w:p>
        </w:tc>
        <w:tc>
          <w:tcPr>
            <w:tcW w:w="2227" w:type="dxa"/>
            <w:shd w:val="clear" w:color="auto" w:fill="auto"/>
            <w:tcMar>
              <w:top w:w="100" w:type="dxa"/>
              <w:left w:w="100" w:type="dxa"/>
              <w:bottom w:w="100" w:type="dxa"/>
              <w:right w:w="100" w:type="dxa"/>
            </w:tcMar>
          </w:tcPr>
          <w:p w14:paraId="267CD7A6" w14:textId="27F59448"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Northeast</w:t>
            </w:r>
          </w:p>
        </w:tc>
        <w:tc>
          <w:tcPr>
            <w:tcW w:w="3791" w:type="dxa"/>
            <w:shd w:val="clear" w:color="auto" w:fill="auto"/>
            <w:tcMar>
              <w:top w:w="100" w:type="dxa"/>
              <w:left w:w="100" w:type="dxa"/>
              <w:bottom w:w="100" w:type="dxa"/>
              <w:right w:w="100" w:type="dxa"/>
            </w:tcMar>
          </w:tcPr>
          <w:p w14:paraId="1E69D500" w14:textId="1346448F" w:rsidR="00F24FA9" w:rsidRDefault="00F24FA9" w:rsidP="00F24FA9">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Havana</w:t>
            </w:r>
          </w:p>
        </w:tc>
      </w:tr>
      <w:tr w:rsidR="007A0BC8" w14:paraId="5B5764AA" w14:textId="77777777" w:rsidTr="00424BF9">
        <w:tc>
          <w:tcPr>
            <w:tcW w:w="3008" w:type="dxa"/>
            <w:shd w:val="clear" w:color="auto" w:fill="auto"/>
            <w:tcMar>
              <w:top w:w="100" w:type="dxa"/>
              <w:left w:w="100" w:type="dxa"/>
              <w:bottom w:w="100" w:type="dxa"/>
              <w:right w:w="100" w:type="dxa"/>
            </w:tcMar>
          </w:tcPr>
          <w:p w14:paraId="3A3891B7" w14:textId="06312038"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Bahamas</w:t>
            </w:r>
          </w:p>
        </w:tc>
        <w:tc>
          <w:tcPr>
            <w:tcW w:w="2227" w:type="dxa"/>
            <w:shd w:val="clear" w:color="auto" w:fill="auto"/>
            <w:tcMar>
              <w:top w:w="100" w:type="dxa"/>
              <w:left w:w="100" w:type="dxa"/>
              <w:bottom w:w="100" w:type="dxa"/>
              <w:right w:w="100" w:type="dxa"/>
            </w:tcMar>
          </w:tcPr>
          <w:p w14:paraId="273ADA5F" w14:textId="7F5A8C20"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Central</w:t>
            </w:r>
          </w:p>
        </w:tc>
        <w:tc>
          <w:tcPr>
            <w:tcW w:w="3791" w:type="dxa"/>
            <w:shd w:val="clear" w:color="auto" w:fill="auto"/>
            <w:tcMar>
              <w:top w:w="100" w:type="dxa"/>
              <w:left w:w="100" w:type="dxa"/>
              <w:bottom w:w="100" w:type="dxa"/>
              <w:right w:w="100" w:type="dxa"/>
            </w:tcMar>
          </w:tcPr>
          <w:p w14:paraId="17D82D87" w14:textId="6EC51ECD"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Nassau</w:t>
            </w:r>
          </w:p>
        </w:tc>
      </w:tr>
      <w:tr w:rsidR="007A0BC8" w14:paraId="0DE377D3" w14:textId="77777777" w:rsidTr="00424BF9">
        <w:tc>
          <w:tcPr>
            <w:tcW w:w="3008" w:type="dxa"/>
            <w:shd w:val="clear" w:color="auto" w:fill="auto"/>
            <w:tcMar>
              <w:top w:w="100" w:type="dxa"/>
              <w:left w:w="100" w:type="dxa"/>
              <w:bottom w:w="100" w:type="dxa"/>
              <w:right w:w="100" w:type="dxa"/>
            </w:tcMar>
          </w:tcPr>
          <w:p w14:paraId="42BDB8AE" w14:textId="38415D38"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Turks and Caicos Islands</w:t>
            </w:r>
          </w:p>
        </w:tc>
        <w:tc>
          <w:tcPr>
            <w:tcW w:w="2227" w:type="dxa"/>
            <w:shd w:val="clear" w:color="auto" w:fill="auto"/>
            <w:tcMar>
              <w:top w:w="100" w:type="dxa"/>
              <w:left w:w="100" w:type="dxa"/>
              <w:bottom w:w="100" w:type="dxa"/>
              <w:right w:w="100" w:type="dxa"/>
            </w:tcMar>
          </w:tcPr>
          <w:p w14:paraId="0362CCC6" w14:textId="38C04686"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East</w:t>
            </w:r>
          </w:p>
        </w:tc>
        <w:tc>
          <w:tcPr>
            <w:tcW w:w="3791" w:type="dxa"/>
            <w:shd w:val="clear" w:color="auto" w:fill="auto"/>
            <w:tcMar>
              <w:top w:w="100" w:type="dxa"/>
              <w:left w:w="100" w:type="dxa"/>
              <w:bottom w:w="100" w:type="dxa"/>
              <w:right w:w="100" w:type="dxa"/>
            </w:tcMar>
          </w:tcPr>
          <w:p w14:paraId="00566814" w14:textId="13D3D84B"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Cockburn Town</w:t>
            </w:r>
          </w:p>
        </w:tc>
      </w:tr>
      <w:tr w:rsidR="007A0BC8" w:rsidRPr="00BA1C0E" w14:paraId="1AEBAEEE" w14:textId="77777777" w:rsidTr="00424BF9">
        <w:tc>
          <w:tcPr>
            <w:tcW w:w="3008" w:type="dxa"/>
            <w:shd w:val="clear" w:color="auto" w:fill="auto"/>
            <w:tcMar>
              <w:top w:w="100" w:type="dxa"/>
              <w:left w:w="100" w:type="dxa"/>
              <w:bottom w:w="100" w:type="dxa"/>
              <w:right w:w="100" w:type="dxa"/>
            </w:tcMar>
          </w:tcPr>
          <w:p w14:paraId="6A7881BD" w14:textId="252D9A5F"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Haiti</w:t>
            </w:r>
          </w:p>
        </w:tc>
        <w:tc>
          <w:tcPr>
            <w:tcW w:w="2227" w:type="dxa"/>
            <w:shd w:val="clear" w:color="auto" w:fill="auto"/>
            <w:tcMar>
              <w:top w:w="100" w:type="dxa"/>
              <w:left w:w="100" w:type="dxa"/>
              <w:bottom w:w="100" w:type="dxa"/>
              <w:right w:w="100" w:type="dxa"/>
            </w:tcMar>
          </w:tcPr>
          <w:p w14:paraId="2C161EB0" w14:textId="73096AD0"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w:t>
            </w:r>
          </w:p>
        </w:tc>
        <w:tc>
          <w:tcPr>
            <w:tcW w:w="3791" w:type="dxa"/>
            <w:shd w:val="clear" w:color="auto" w:fill="auto"/>
            <w:tcMar>
              <w:top w:w="100" w:type="dxa"/>
              <w:left w:w="100" w:type="dxa"/>
              <w:bottom w:w="100" w:type="dxa"/>
              <w:right w:w="100" w:type="dxa"/>
            </w:tcMar>
          </w:tcPr>
          <w:p w14:paraId="67A4089F" w14:textId="5A3E5EED" w:rsidR="007A0BC8" w:rsidRPr="00424BF9"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lang w:val="fr-FR"/>
              </w:rPr>
            </w:pPr>
            <w:r w:rsidRPr="00424BF9">
              <w:rPr>
                <w:rFonts w:ascii="Times New Roman" w:eastAsia="Times New Roman" w:hAnsi="Times New Roman" w:cs="Times New Roman"/>
                <w:i/>
                <w:sz w:val="24"/>
                <w:szCs w:val="24"/>
                <w:lang w:val="fr-FR"/>
              </w:rPr>
              <w:t>Canal de Saint-Marc, C</w:t>
            </w:r>
            <w:r>
              <w:rPr>
                <w:rFonts w:ascii="Times New Roman" w:eastAsia="Times New Roman" w:hAnsi="Times New Roman" w:cs="Times New Roman"/>
                <w:i/>
                <w:sz w:val="24"/>
                <w:szCs w:val="24"/>
                <w:lang w:val="fr-FR"/>
              </w:rPr>
              <w:t>anal de la Gonâve</w:t>
            </w:r>
          </w:p>
        </w:tc>
      </w:tr>
      <w:tr w:rsidR="007A0BC8" w14:paraId="1476C226" w14:textId="77777777" w:rsidTr="00424BF9">
        <w:tc>
          <w:tcPr>
            <w:tcW w:w="3008" w:type="dxa"/>
            <w:shd w:val="clear" w:color="auto" w:fill="auto"/>
            <w:tcMar>
              <w:top w:w="100" w:type="dxa"/>
              <w:left w:w="100" w:type="dxa"/>
              <w:bottom w:w="100" w:type="dxa"/>
              <w:right w:w="100" w:type="dxa"/>
            </w:tcMar>
          </w:tcPr>
          <w:p w14:paraId="5EA29AE7" w14:textId="09E1E72D"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Dominican Republic</w:t>
            </w:r>
          </w:p>
        </w:tc>
        <w:tc>
          <w:tcPr>
            <w:tcW w:w="2227" w:type="dxa"/>
            <w:shd w:val="clear" w:color="auto" w:fill="auto"/>
            <w:tcMar>
              <w:top w:w="100" w:type="dxa"/>
              <w:left w:w="100" w:type="dxa"/>
              <w:bottom w:w="100" w:type="dxa"/>
              <w:right w:w="100" w:type="dxa"/>
            </w:tcMar>
          </w:tcPr>
          <w:p w14:paraId="1F1D83D6" w14:textId="4A60310D"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t>
            </w:r>
          </w:p>
        </w:tc>
        <w:tc>
          <w:tcPr>
            <w:tcW w:w="3791" w:type="dxa"/>
            <w:shd w:val="clear" w:color="auto" w:fill="auto"/>
            <w:tcMar>
              <w:top w:w="100" w:type="dxa"/>
              <w:left w:w="100" w:type="dxa"/>
              <w:bottom w:w="100" w:type="dxa"/>
              <w:right w:w="100" w:type="dxa"/>
            </w:tcMar>
          </w:tcPr>
          <w:p w14:paraId="4A575C25" w14:textId="04E78080" w:rsidR="007A0BC8" w:rsidRDefault="008F047F"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Barahona, Paraíso, Los </w:t>
            </w:r>
            <w:proofErr w:type="spellStart"/>
            <w:r>
              <w:rPr>
                <w:rFonts w:ascii="Times New Roman" w:eastAsia="Times New Roman" w:hAnsi="Times New Roman" w:cs="Times New Roman"/>
                <w:i/>
                <w:sz w:val="24"/>
                <w:szCs w:val="24"/>
              </w:rPr>
              <w:t>Patos</w:t>
            </w:r>
            <w:proofErr w:type="spellEnd"/>
          </w:p>
        </w:tc>
      </w:tr>
      <w:tr w:rsidR="008F047F" w14:paraId="759F31F0" w14:textId="77777777" w:rsidTr="00424BF9">
        <w:tc>
          <w:tcPr>
            <w:tcW w:w="3008" w:type="dxa"/>
            <w:shd w:val="clear" w:color="auto" w:fill="auto"/>
            <w:tcMar>
              <w:top w:w="100" w:type="dxa"/>
              <w:left w:w="100" w:type="dxa"/>
              <w:bottom w:w="100" w:type="dxa"/>
              <w:right w:w="100" w:type="dxa"/>
            </w:tcMar>
          </w:tcPr>
          <w:p w14:paraId="2B02E2F4" w14:textId="7446CEA3" w:rsidR="008F047F" w:rsidRDefault="008F047F" w:rsidP="008F047F">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Puerto Rico</w:t>
            </w:r>
          </w:p>
        </w:tc>
        <w:tc>
          <w:tcPr>
            <w:tcW w:w="2227" w:type="dxa"/>
            <w:shd w:val="clear" w:color="auto" w:fill="auto"/>
            <w:tcMar>
              <w:top w:w="100" w:type="dxa"/>
              <w:left w:w="100" w:type="dxa"/>
              <w:bottom w:w="100" w:type="dxa"/>
              <w:right w:w="100" w:type="dxa"/>
            </w:tcMar>
          </w:tcPr>
          <w:p w14:paraId="28C9787E" w14:textId="5B7235EE" w:rsidR="008F047F" w:rsidRDefault="008F047F" w:rsidP="008F047F">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Southeast</w:t>
            </w:r>
          </w:p>
        </w:tc>
        <w:tc>
          <w:tcPr>
            <w:tcW w:w="3791" w:type="dxa"/>
            <w:shd w:val="clear" w:color="auto" w:fill="auto"/>
            <w:tcMar>
              <w:top w:w="100" w:type="dxa"/>
              <w:left w:w="100" w:type="dxa"/>
              <w:bottom w:w="100" w:type="dxa"/>
              <w:right w:w="100" w:type="dxa"/>
            </w:tcMar>
          </w:tcPr>
          <w:p w14:paraId="5420490C" w14:textId="478BC8E5" w:rsidR="008F047F" w:rsidRDefault="008F047F" w:rsidP="008F047F">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sz w:val="24"/>
                <w:szCs w:val="24"/>
              </w:rPr>
              <w:t>Guayama</w:t>
            </w:r>
            <w:proofErr w:type="spellEnd"/>
          </w:p>
        </w:tc>
      </w:tr>
      <w:tr w:rsidR="007A0BC8" w14:paraId="3E620436" w14:textId="77777777" w:rsidTr="00424BF9">
        <w:tc>
          <w:tcPr>
            <w:tcW w:w="3008" w:type="dxa"/>
            <w:shd w:val="clear" w:color="auto" w:fill="auto"/>
            <w:tcMar>
              <w:top w:w="100" w:type="dxa"/>
              <w:left w:w="100" w:type="dxa"/>
              <w:bottom w:w="100" w:type="dxa"/>
              <w:right w:w="100" w:type="dxa"/>
            </w:tcMar>
          </w:tcPr>
          <w:p w14:paraId="575456B0"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Guadeloupe</w:t>
            </w:r>
          </w:p>
        </w:tc>
        <w:tc>
          <w:tcPr>
            <w:tcW w:w="2227" w:type="dxa"/>
            <w:shd w:val="clear" w:color="auto" w:fill="auto"/>
            <w:tcMar>
              <w:top w:w="100" w:type="dxa"/>
              <w:left w:w="100" w:type="dxa"/>
              <w:bottom w:w="100" w:type="dxa"/>
              <w:right w:w="100" w:type="dxa"/>
            </w:tcMar>
          </w:tcPr>
          <w:p w14:paraId="598E8E54"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3791" w:type="dxa"/>
            <w:shd w:val="clear" w:color="auto" w:fill="auto"/>
            <w:tcMar>
              <w:top w:w="100" w:type="dxa"/>
              <w:left w:w="100" w:type="dxa"/>
              <w:bottom w:w="100" w:type="dxa"/>
              <w:right w:w="100" w:type="dxa"/>
            </w:tcMar>
          </w:tcPr>
          <w:p w14:paraId="4CF7180A"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Le Moule</w:t>
            </w:r>
          </w:p>
        </w:tc>
      </w:tr>
      <w:tr w:rsidR="007A0BC8" w14:paraId="31D7592C" w14:textId="77777777" w:rsidTr="00424BF9">
        <w:tc>
          <w:tcPr>
            <w:tcW w:w="3008" w:type="dxa"/>
            <w:shd w:val="clear" w:color="auto" w:fill="auto"/>
            <w:tcMar>
              <w:top w:w="100" w:type="dxa"/>
              <w:left w:w="100" w:type="dxa"/>
              <w:bottom w:w="100" w:type="dxa"/>
              <w:right w:w="100" w:type="dxa"/>
            </w:tcMar>
          </w:tcPr>
          <w:p w14:paraId="51485785"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Dominica</w:t>
            </w:r>
          </w:p>
        </w:tc>
        <w:tc>
          <w:tcPr>
            <w:tcW w:w="2227" w:type="dxa"/>
            <w:shd w:val="clear" w:color="auto" w:fill="auto"/>
            <w:tcMar>
              <w:top w:w="100" w:type="dxa"/>
              <w:left w:w="100" w:type="dxa"/>
              <w:bottom w:w="100" w:type="dxa"/>
              <w:right w:w="100" w:type="dxa"/>
            </w:tcMar>
          </w:tcPr>
          <w:p w14:paraId="5F52633B" w14:textId="3328DBF2"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3791" w:type="dxa"/>
            <w:shd w:val="clear" w:color="auto" w:fill="auto"/>
            <w:tcMar>
              <w:top w:w="100" w:type="dxa"/>
              <w:left w:w="100" w:type="dxa"/>
              <w:bottom w:w="100" w:type="dxa"/>
              <w:right w:w="100" w:type="dxa"/>
            </w:tcMar>
          </w:tcPr>
          <w:p w14:paraId="76B5A712" w14:textId="5A879BFD"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Roseau, </w:t>
            </w:r>
            <w:r w:rsidR="00E51155">
              <w:rPr>
                <w:rFonts w:ascii="Times New Roman" w:eastAsia="Times New Roman" w:hAnsi="Times New Roman" w:cs="Times New Roman"/>
                <w:i/>
                <w:sz w:val="24"/>
                <w:szCs w:val="24"/>
              </w:rPr>
              <w:t>Portsmouth</w:t>
            </w:r>
          </w:p>
        </w:tc>
      </w:tr>
      <w:tr w:rsidR="007A0BC8" w:rsidRPr="00BA1C0E" w14:paraId="50E497B6" w14:textId="77777777" w:rsidTr="00424BF9">
        <w:tc>
          <w:tcPr>
            <w:tcW w:w="3008" w:type="dxa"/>
            <w:shd w:val="clear" w:color="auto" w:fill="auto"/>
            <w:tcMar>
              <w:top w:w="100" w:type="dxa"/>
              <w:left w:w="100" w:type="dxa"/>
              <w:bottom w:w="100" w:type="dxa"/>
              <w:right w:w="100" w:type="dxa"/>
            </w:tcMar>
          </w:tcPr>
          <w:p w14:paraId="2D84BBBC"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Martinique</w:t>
            </w:r>
          </w:p>
        </w:tc>
        <w:tc>
          <w:tcPr>
            <w:tcW w:w="2227" w:type="dxa"/>
            <w:shd w:val="clear" w:color="auto" w:fill="auto"/>
            <w:tcMar>
              <w:top w:w="100" w:type="dxa"/>
              <w:left w:w="100" w:type="dxa"/>
              <w:bottom w:w="100" w:type="dxa"/>
              <w:right w:w="100" w:type="dxa"/>
            </w:tcMar>
          </w:tcPr>
          <w:p w14:paraId="5822F177" w14:textId="03AF0E5A"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3791" w:type="dxa"/>
            <w:shd w:val="clear" w:color="auto" w:fill="auto"/>
            <w:tcMar>
              <w:top w:w="100" w:type="dxa"/>
              <w:left w:w="100" w:type="dxa"/>
              <w:bottom w:w="100" w:type="dxa"/>
              <w:right w:w="100" w:type="dxa"/>
            </w:tcMar>
          </w:tcPr>
          <w:p w14:paraId="4F9637B9" w14:textId="1F72E2B8" w:rsidR="007A0BC8" w:rsidRPr="00424BF9" w:rsidRDefault="00E51155"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lang w:val="fr-FR"/>
              </w:rPr>
            </w:pPr>
            <w:r w:rsidRPr="00424BF9">
              <w:rPr>
                <w:rFonts w:ascii="Times New Roman" w:eastAsia="Times New Roman" w:hAnsi="Times New Roman" w:cs="Times New Roman"/>
                <w:i/>
                <w:sz w:val="24"/>
                <w:szCs w:val="24"/>
                <w:lang w:val="fr-FR"/>
              </w:rPr>
              <w:t xml:space="preserve">Fort-de-France, </w:t>
            </w:r>
            <w:r w:rsidR="007A0BC8" w:rsidRPr="00424BF9">
              <w:rPr>
                <w:rFonts w:ascii="Times New Roman" w:eastAsia="Times New Roman" w:hAnsi="Times New Roman" w:cs="Times New Roman"/>
                <w:i/>
                <w:sz w:val="24"/>
                <w:szCs w:val="24"/>
                <w:lang w:val="fr-FR"/>
              </w:rPr>
              <w:t>St Pierre</w:t>
            </w:r>
          </w:p>
        </w:tc>
      </w:tr>
      <w:tr w:rsidR="007A0BC8" w14:paraId="5EA560D6" w14:textId="77777777" w:rsidTr="00424BF9">
        <w:tc>
          <w:tcPr>
            <w:tcW w:w="3008" w:type="dxa"/>
            <w:shd w:val="clear" w:color="auto" w:fill="auto"/>
            <w:tcMar>
              <w:top w:w="100" w:type="dxa"/>
              <w:left w:w="100" w:type="dxa"/>
              <w:bottom w:w="100" w:type="dxa"/>
              <w:right w:w="100" w:type="dxa"/>
            </w:tcMar>
          </w:tcPr>
          <w:p w14:paraId="6C9D0359"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 Lucia</w:t>
            </w:r>
          </w:p>
        </w:tc>
        <w:tc>
          <w:tcPr>
            <w:tcW w:w="2227" w:type="dxa"/>
            <w:shd w:val="clear" w:color="auto" w:fill="auto"/>
            <w:tcMar>
              <w:top w:w="100" w:type="dxa"/>
              <w:left w:w="100" w:type="dxa"/>
              <w:bottom w:w="100" w:type="dxa"/>
              <w:right w:w="100" w:type="dxa"/>
            </w:tcMar>
          </w:tcPr>
          <w:p w14:paraId="5E964C31" w14:textId="5C896779"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Southwest</w:t>
            </w:r>
          </w:p>
        </w:tc>
        <w:tc>
          <w:tcPr>
            <w:tcW w:w="3791" w:type="dxa"/>
            <w:shd w:val="clear" w:color="auto" w:fill="auto"/>
            <w:tcMar>
              <w:top w:w="100" w:type="dxa"/>
              <w:left w:w="100" w:type="dxa"/>
              <w:bottom w:w="100" w:type="dxa"/>
              <w:right w:w="100" w:type="dxa"/>
            </w:tcMar>
          </w:tcPr>
          <w:p w14:paraId="46F5CC24" w14:textId="1E537B54"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Soufriére</w:t>
            </w:r>
            <w:proofErr w:type="spellEnd"/>
          </w:p>
        </w:tc>
      </w:tr>
      <w:tr w:rsidR="007A0BC8" w14:paraId="536A8BB4" w14:textId="77777777" w:rsidTr="00424BF9">
        <w:tc>
          <w:tcPr>
            <w:tcW w:w="3008" w:type="dxa"/>
            <w:shd w:val="clear" w:color="auto" w:fill="auto"/>
            <w:tcMar>
              <w:top w:w="100" w:type="dxa"/>
              <w:left w:w="100" w:type="dxa"/>
              <w:bottom w:w="100" w:type="dxa"/>
              <w:right w:w="100" w:type="dxa"/>
            </w:tcMar>
          </w:tcPr>
          <w:p w14:paraId="0980D0D4" w14:textId="77777777"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 Vincent</w:t>
            </w:r>
          </w:p>
        </w:tc>
        <w:tc>
          <w:tcPr>
            <w:tcW w:w="2227" w:type="dxa"/>
            <w:shd w:val="clear" w:color="auto" w:fill="auto"/>
            <w:tcMar>
              <w:top w:w="100" w:type="dxa"/>
              <w:left w:w="100" w:type="dxa"/>
              <w:bottom w:w="100" w:type="dxa"/>
              <w:right w:w="100" w:type="dxa"/>
            </w:tcMar>
          </w:tcPr>
          <w:p w14:paraId="2DD81BC0" w14:textId="76AAD633"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3791" w:type="dxa"/>
            <w:shd w:val="clear" w:color="auto" w:fill="auto"/>
            <w:tcMar>
              <w:top w:w="100" w:type="dxa"/>
              <w:left w:w="100" w:type="dxa"/>
              <w:bottom w:w="100" w:type="dxa"/>
              <w:right w:w="100" w:type="dxa"/>
            </w:tcMar>
          </w:tcPr>
          <w:p w14:paraId="56AD5A35" w14:textId="77777777" w:rsidR="007A0BC8" w:rsidRDefault="007A0BC8" w:rsidP="00371ED8">
            <w:pPr>
              <w:widowControl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Kingstown</w:t>
            </w:r>
          </w:p>
        </w:tc>
      </w:tr>
      <w:tr w:rsidR="007A0BC8" w14:paraId="0E1D2440" w14:textId="77777777" w:rsidTr="00424BF9">
        <w:tc>
          <w:tcPr>
            <w:tcW w:w="3008" w:type="dxa"/>
            <w:shd w:val="clear" w:color="auto" w:fill="auto"/>
            <w:tcMar>
              <w:top w:w="100" w:type="dxa"/>
              <w:left w:w="100" w:type="dxa"/>
              <w:bottom w:w="100" w:type="dxa"/>
              <w:right w:w="100" w:type="dxa"/>
            </w:tcMar>
          </w:tcPr>
          <w:p w14:paraId="397E5A2C" w14:textId="59F24231"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p>
        </w:tc>
        <w:tc>
          <w:tcPr>
            <w:tcW w:w="2227" w:type="dxa"/>
            <w:shd w:val="clear" w:color="auto" w:fill="auto"/>
            <w:tcMar>
              <w:top w:w="100" w:type="dxa"/>
              <w:left w:w="100" w:type="dxa"/>
              <w:bottom w:w="100" w:type="dxa"/>
              <w:right w:w="100" w:type="dxa"/>
            </w:tcMar>
          </w:tcPr>
          <w:p w14:paraId="3F562566" w14:textId="096A9C13" w:rsidR="007A0BC8" w:rsidRDefault="007A0BC8" w:rsidP="00371ED8">
            <w:pPr>
              <w:widowControl w:val="0"/>
              <w:pBdr>
                <w:top w:val="nil"/>
                <w:left w:val="nil"/>
                <w:bottom w:val="nil"/>
                <w:right w:val="nil"/>
                <w:between w:val="nil"/>
              </w:pBdr>
              <w:spacing w:after="0" w:line="240" w:lineRule="auto"/>
              <w:rPr>
                <w:rFonts w:ascii="Times New Roman" w:eastAsia="Times New Roman" w:hAnsi="Times New Roman" w:cs="Times New Roman"/>
                <w:i/>
                <w:sz w:val="24"/>
                <w:szCs w:val="24"/>
              </w:rPr>
            </w:pPr>
          </w:p>
        </w:tc>
        <w:tc>
          <w:tcPr>
            <w:tcW w:w="3791" w:type="dxa"/>
            <w:shd w:val="clear" w:color="auto" w:fill="auto"/>
            <w:tcMar>
              <w:top w:w="100" w:type="dxa"/>
              <w:left w:w="100" w:type="dxa"/>
              <w:bottom w:w="100" w:type="dxa"/>
              <w:right w:w="100" w:type="dxa"/>
            </w:tcMar>
          </w:tcPr>
          <w:p w14:paraId="66E5849B" w14:textId="5E94B181" w:rsidR="007A0BC8" w:rsidRDefault="007A0BC8" w:rsidP="00371ED8">
            <w:pPr>
              <w:widowControl w:val="0"/>
              <w:spacing w:after="0" w:line="240" w:lineRule="auto"/>
              <w:rPr>
                <w:rFonts w:ascii="Times New Roman" w:eastAsia="Times New Roman" w:hAnsi="Times New Roman" w:cs="Times New Roman"/>
                <w:i/>
                <w:sz w:val="24"/>
                <w:szCs w:val="24"/>
              </w:rPr>
            </w:pPr>
          </w:p>
        </w:tc>
      </w:tr>
    </w:tbl>
    <w:p w14:paraId="0000011C" w14:textId="77777777" w:rsidR="00841E46" w:rsidRDefault="00841E46">
      <w:pPr>
        <w:jc w:val="both"/>
        <w:rPr>
          <w:rFonts w:ascii="Times New Roman" w:eastAsia="Times New Roman" w:hAnsi="Times New Roman" w:cs="Times New Roman"/>
          <w:i/>
          <w:sz w:val="24"/>
          <w:szCs w:val="24"/>
        </w:rPr>
      </w:pPr>
    </w:p>
    <w:p w14:paraId="00000160" w14:textId="7A681703" w:rsidR="00841E46" w:rsidRDefault="00371ED8">
      <w:pPr>
        <w:jc w:val="both"/>
        <w:rPr>
          <w:rFonts w:ascii="Times New Roman" w:eastAsia="Times New Roman" w:hAnsi="Times New Roman" w:cs="Times New Roman"/>
          <w:sz w:val="24"/>
          <w:szCs w:val="24"/>
        </w:rPr>
      </w:pPr>
      <w:sdt>
        <w:sdtPr>
          <w:tag w:val="goog_rdk_488"/>
          <w:id w:val="-2110187029"/>
        </w:sdtPr>
        <w:sdtContent>
          <w:sdt>
            <w:sdtPr>
              <w:tag w:val="goog_rdk_487"/>
              <w:id w:val="-1058313337"/>
            </w:sdtPr>
            <w:sdtContent/>
          </w:sdt>
        </w:sdtContent>
      </w:sdt>
      <w:customXmlDelRangeStart w:id="479" w:author="Robert Brecha" w:date="2020-08-25T17:26:00Z"/>
      <w:sdt>
        <w:sdtPr>
          <w:tag w:val="goog_rdk_491"/>
          <w:id w:val="-1406294725"/>
        </w:sdtPr>
        <w:sdtContent>
          <w:customXmlDelRangeEnd w:id="479"/>
          <w:customXmlDelRangeStart w:id="480" w:author="Robert Brecha" w:date="2020-08-25T17:26:00Z"/>
          <w:sdt>
            <w:sdtPr>
              <w:tag w:val="goog_rdk_490"/>
              <w:id w:val="-1580820426"/>
            </w:sdtPr>
            <w:sdtContent>
              <w:customXmlDelRangeEnd w:id="480"/>
              <w:customXmlDelRangeStart w:id="481" w:author="Robert Brecha" w:date="2020-08-25T17:26:00Z"/>
            </w:sdtContent>
          </w:sdt>
          <w:customXmlDelRangeEnd w:id="481"/>
          <w:customXmlDelRangeStart w:id="482" w:author="Robert Brecha" w:date="2020-08-25T17:26:00Z"/>
        </w:sdtContent>
      </w:sdt>
      <w:customXmlDelRangeEnd w:id="482"/>
      <w:customXmlDelRangeStart w:id="483" w:author="Robert Brecha" w:date="2020-08-25T17:26:00Z"/>
      <w:sdt>
        <w:sdtPr>
          <w:tag w:val="goog_rdk_493"/>
          <w:id w:val="-627237941"/>
        </w:sdtPr>
        <w:sdtContent>
          <w:customXmlDelRangeEnd w:id="483"/>
          <w:customXmlDelRangeStart w:id="484" w:author="Robert Brecha" w:date="2020-08-25T17:26:00Z"/>
          <w:sdt>
            <w:sdtPr>
              <w:tag w:val="goog_rdk_492"/>
              <w:id w:val="411208748"/>
            </w:sdtPr>
            <w:sdtContent>
              <w:customXmlDelRangeEnd w:id="484"/>
              <w:customXmlDelRangeStart w:id="485" w:author="Robert Brecha" w:date="2020-08-25T17:26:00Z"/>
            </w:sdtContent>
          </w:sdt>
          <w:customXmlDelRangeEnd w:id="485"/>
          <w:customXmlDelRangeStart w:id="486" w:author="Robert Brecha" w:date="2020-08-25T17:26:00Z"/>
        </w:sdtContent>
      </w:sdt>
      <w:customXmlDelRangeEnd w:id="486"/>
      <w:sdt>
        <w:sdtPr>
          <w:tag w:val="goog_rdk_495"/>
          <w:id w:val="-637808566"/>
        </w:sdtPr>
        <w:sdtContent>
          <w:sdt>
            <w:sdtPr>
              <w:tag w:val="goog_rdk_494"/>
              <w:id w:val="-2127067336"/>
            </w:sdtPr>
            <w:sdtContent/>
          </w:sdt>
        </w:sdtContent>
      </w:sdt>
      <w:customXmlDelRangeStart w:id="487" w:author="Robert Brecha" w:date="2020-08-25T17:26:00Z"/>
      <w:sdt>
        <w:sdtPr>
          <w:tag w:val="goog_rdk_498"/>
          <w:id w:val="-713508041"/>
        </w:sdtPr>
        <w:sdtContent>
          <w:customXmlDelRangeEnd w:id="487"/>
          <w:customXmlDelRangeStart w:id="488" w:author="Robert Brecha" w:date="2020-08-25T17:26:00Z"/>
          <w:sdt>
            <w:sdtPr>
              <w:tag w:val="goog_rdk_497"/>
              <w:id w:val="-1745102661"/>
            </w:sdtPr>
            <w:sdtContent>
              <w:customXmlDelRangeEnd w:id="488"/>
              <w:customXmlDelRangeStart w:id="489" w:author="Robert Brecha" w:date="2020-08-25T17:26:00Z"/>
            </w:sdtContent>
          </w:sdt>
          <w:customXmlDelRangeEnd w:id="489"/>
          <w:customXmlDelRangeStart w:id="490" w:author="Robert Brecha" w:date="2020-08-25T17:26:00Z"/>
        </w:sdtContent>
      </w:sdt>
      <w:customXmlDelRangeEnd w:id="490"/>
      <w:customXmlDelRangeStart w:id="491" w:author="Robert Brecha" w:date="2020-08-25T17:26:00Z"/>
      <w:sdt>
        <w:sdtPr>
          <w:tag w:val="goog_rdk_500"/>
          <w:id w:val="1028534141"/>
        </w:sdtPr>
        <w:sdtContent>
          <w:customXmlDelRangeEnd w:id="491"/>
          <w:customXmlDelRangeStart w:id="492" w:author="Robert Brecha" w:date="2020-08-25T17:26:00Z"/>
          <w:sdt>
            <w:sdtPr>
              <w:tag w:val="goog_rdk_499"/>
              <w:id w:val="-2079204266"/>
            </w:sdtPr>
            <w:sdtContent>
              <w:customXmlDelRangeEnd w:id="492"/>
              <w:customXmlDelRangeStart w:id="493" w:author="Robert Brecha" w:date="2020-08-25T17:26:00Z"/>
            </w:sdtContent>
          </w:sdt>
          <w:customXmlDelRangeEnd w:id="493"/>
          <w:customXmlDelRangeStart w:id="494" w:author="Robert Brecha" w:date="2020-08-25T17:26:00Z"/>
        </w:sdtContent>
      </w:sdt>
      <w:customXmlDelRangeEnd w:id="494"/>
      <w:sdt>
        <w:sdtPr>
          <w:tag w:val="goog_rdk_502"/>
          <w:id w:val="-1396496305"/>
        </w:sdtPr>
        <w:sdtContent>
          <w:sdt>
            <w:sdtPr>
              <w:tag w:val="goog_rdk_501"/>
              <w:id w:val="670844108"/>
            </w:sdtPr>
            <w:sdtContent/>
          </w:sdt>
        </w:sdtContent>
      </w:sdt>
      <w:customXmlDelRangeStart w:id="495" w:author="Robert Brecha" w:date="2020-08-25T17:26:00Z"/>
      <w:sdt>
        <w:sdtPr>
          <w:tag w:val="goog_rdk_505"/>
          <w:id w:val="-1042679495"/>
        </w:sdtPr>
        <w:sdtContent>
          <w:customXmlDelRangeEnd w:id="495"/>
          <w:customXmlDelRangeStart w:id="496" w:author="Robert Brecha" w:date="2020-08-25T17:26:00Z"/>
          <w:sdt>
            <w:sdtPr>
              <w:tag w:val="goog_rdk_504"/>
              <w:id w:val="1084035390"/>
            </w:sdtPr>
            <w:sdtContent>
              <w:customXmlDelRangeEnd w:id="496"/>
              <w:customXmlDelRangeStart w:id="497" w:author="Robert Brecha" w:date="2020-08-25T17:26:00Z"/>
            </w:sdtContent>
          </w:sdt>
          <w:customXmlDelRangeEnd w:id="497"/>
          <w:customXmlDelRangeStart w:id="498" w:author="Robert Brecha" w:date="2020-08-25T17:26:00Z"/>
        </w:sdtContent>
      </w:sdt>
      <w:customXmlDelRangeEnd w:id="498"/>
      <w:sdt>
        <w:sdtPr>
          <w:tag w:val="goog_rdk_507"/>
          <w:id w:val="1902325323"/>
        </w:sdtPr>
        <w:sdtContent>
          <w:customXmlDelRangeStart w:id="499" w:author="Robert Brecha" w:date="2020-08-25T17:26:00Z"/>
          <w:sdt>
            <w:sdtPr>
              <w:tag w:val="goog_rdk_506"/>
              <w:id w:val="2029064935"/>
            </w:sdtPr>
            <w:sdtContent>
              <w:customXmlDelRangeEnd w:id="499"/>
              <w:customXmlDelRangeStart w:id="500" w:author="Robert Brecha" w:date="2020-08-25T17:26:00Z"/>
            </w:sdtContent>
          </w:sdt>
          <w:customXmlDelRangeEnd w:id="500"/>
        </w:sdtContent>
      </w:sdt>
      <w:sdt>
        <w:sdtPr>
          <w:tag w:val="goog_rdk_509"/>
          <w:id w:val="631448849"/>
        </w:sdtPr>
        <w:sdtContent>
          <w:sdt>
            <w:sdtPr>
              <w:tag w:val="goog_rdk_508"/>
              <w:id w:val="1360390774"/>
            </w:sdtPr>
            <w:sdtContent/>
          </w:sdt>
        </w:sdtContent>
      </w:sdt>
    </w:p>
    <w:p w14:paraId="00000161" w14:textId="3F6ADC38" w:rsidR="00841E46" w:rsidRDefault="0087110D">
      <w:pPr>
        <w:spacing w:line="360" w:lineRule="auto"/>
        <w:ind w:firstLine="720"/>
        <w:jc w:val="both"/>
        <w:rPr>
          <w:ins w:id="501" w:author="Robert Brecha" w:date="2020-08-28T15:34:00Z"/>
          <w:rFonts w:ascii="Times New Roman" w:eastAsia="Times New Roman" w:hAnsi="Times New Roman" w:cs="Times New Roman"/>
          <w:sz w:val="24"/>
          <w:szCs w:val="24"/>
        </w:rPr>
      </w:pPr>
      <w:r>
        <w:rPr>
          <w:rFonts w:ascii="Times New Roman" w:eastAsia="Times New Roman" w:hAnsi="Times New Roman" w:cs="Times New Roman"/>
          <w:sz w:val="24"/>
          <w:szCs w:val="24"/>
        </w:rPr>
        <w:t>After this survey of potential OTEC sites, which has not appeared in the literature in this form to-date, to the best of our knowledge, we further reduce the set of potential country candidates to those without large endowments of hydropower or geothermal potential.</w:t>
      </w:r>
      <w:ins w:id="502" w:author="Robert Brecha" w:date="2020-08-28T15:34:00Z">
        <w:r w:rsidR="009053D3">
          <w:rPr>
            <w:rFonts w:ascii="Times New Roman" w:eastAsia="Times New Roman" w:hAnsi="Times New Roman" w:cs="Times New Roman"/>
            <w:sz w:val="24"/>
            <w:szCs w:val="24"/>
          </w:rPr>
          <w:t xml:space="preserve"> </w:t>
        </w:r>
      </w:ins>
    </w:p>
    <w:p w14:paraId="018F155B" w14:textId="7C6F4975" w:rsidR="009053D3" w:rsidRDefault="00371ED8">
      <w:pPr>
        <w:spacing w:line="360" w:lineRule="auto"/>
        <w:ind w:firstLine="720"/>
        <w:jc w:val="both"/>
        <w:rPr>
          <w:rFonts w:ascii="Times New Roman" w:eastAsia="Times New Roman" w:hAnsi="Times New Roman" w:cs="Times New Roman"/>
          <w:sz w:val="24"/>
          <w:szCs w:val="24"/>
        </w:rPr>
      </w:pPr>
      <w:customXmlInsRangeStart w:id="503" w:author="Robert Brecha" w:date="2020-08-28T15:34:00Z"/>
      <w:sdt>
        <w:sdtPr>
          <w:tag w:val="goog_rdk_511"/>
          <w:id w:val="899098936"/>
          <w:showingPlcHdr/>
        </w:sdtPr>
        <w:sdtContent>
          <w:customXmlInsRangeEnd w:id="503"/>
          <w:ins w:id="504" w:author="Robert Brecha" w:date="2020-08-28T15:34:00Z">
            <w:r w:rsidR="009053D3">
              <w:t xml:space="preserve">     </w:t>
            </w:r>
          </w:ins>
          <w:customXmlInsRangeStart w:id="505" w:author="Robert Brecha" w:date="2020-08-28T15:34:00Z"/>
        </w:sdtContent>
      </w:sdt>
      <w:customXmlInsRangeEnd w:id="505"/>
      <w:ins w:id="506" w:author="Robert Brecha" w:date="2020-08-28T15:34:00Z">
        <w:r w:rsidR="009053D3">
          <w:rPr>
            <w:rFonts w:ascii="Times New Roman" w:eastAsia="Times New Roman" w:hAnsi="Times New Roman" w:cs="Times New Roman"/>
            <w:sz w:val="24"/>
            <w:szCs w:val="24"/>
          </w:rPr>
          <w:t xml:space="preserve">The </w:t>
        </w:r>
      </w:ins>
      <w:customXmlInsRangeStart w:id="507" w:author="Robert Brecha" w:date="2020-08-28T15:34:00Z"/>
      <w:sdt>
        <w:sdtPr>
          <w:tag w:val="goog_rdk_512"/>
          <w:id w:val="-1414158556"/>
        </w:sdtPr>
        <w:sdtContent>
          <w:customXmlInsRangeEnd w:id="507"/>
          <w:commentRangeStart w:id="508"/>
          <w:customXmlInsRangeStart w:id="509" w:author="Robert Brecha" w:date="2020-08-28T15:34:00Z"/>
        </w:sdtContent>
      </w:sdt>
      <w:customXmlInsRangeEnd w:id="509"/>
      <w:ins w:id="510" w:author="Robert Brecha" w:date="2020-08-28T15:34:00Z">
        <w:r w:rsidR="009053D3">
          <w:rPr>
            <w:rFonts w:ascii="Times New Roman" w:eastAsia="Times New Roman" w:hAnsi="Times New Roman" w:cs="Times New Roman"/>
            <w:sz w:val="24"/>
            <w:szCs w:val="24"/>
          </w:rPr>
          <w:t>CARICOM</w:t>
        </w:r>
        <w:commentRangeEnd w:id="508"/>
        <w:r w:rsidR="009053D3">
          <w:commentReference w:id="508"/>
        </w:r>
        <w:r w:rsidR="009053D3">
          <w:rPr>
            <w:rFonts w:ascii="Times New Roman" w:eastAsia="Times New Roman" w:hAnsi="Times New Roman" w:cs="Times New Roman"/>
            <w:sz w:val="24"/>
            <w:szCs w:val="24"/>
          </w:rPr>
          <w:t xml:space="preserve"> nations shown in Fig. 2 can then be </w:t>
        </w:r>
        <w:proofErr w:type="spellStart"/>
        <w:r w:rsidR="009053D3">
          <w:rPr>
            <w:rFonts w:ascii="Times New Roman" w:eastAsia="Times New Roman" w:hAnsi="Times New Roman" w:cs="Times New Roman"/>
            <w:sz w:val="24"/>
            <w:szCs w:val="24"/>
          </w:rPr>
          <w:t>analysed</w:t>
        </w:r>
        <w:proofErr w:type="spellEnd"/>
        <w:r w:rsidR="009053D3">
          <w:rPr>
            <w:rFonts w:ascii="Times New Roman" w:eastAsia="Times New Roman" w:hAnsi="Times New Roman" w:cs="Times New Roman"/>
            <w:sz w:val="24"/>
            <w:szCs w:val="24"/>
          </w:rPr>
          <w:t xml:space="preserve"> based on a 10 MW OTEC integration impact on future energy projections as per the C-SERMS baseline report and assessment. Fig. 7 highlights the projected energy distribution in 2027. A potential OTEC  capacity of 10 MW can have the greatest impact in terms of energy generation across the islands with smaller overall power capacity, notably the islands of Dominica, Montserrat and St. Vincent and the Grenadines. Furthermore, islands such as Barbados, Grenada and Jamaica in particular that are aggressively pursuing increased rates of renewable energy penetration can adopt the OTEC technology to supplement the intermittent nature of the dominant renewables of solar and wind. Finally, several islands such as Grenada and Saint Lucia have long included geothermal technology in their energy system planning, but have had challenges in seeing these</w:t>
        </w:r>
      </w:ins>
      <w:ins w:id="511" w:author="Robert Brecha" w:date="2020-08-28T15:35:00Z">
        <w:r w:rsidR="009053D3">
          <w:rPr>
            <w:rFonts w:ascii="Times New Roman" w:eastAsia="Times New Roman" w:hAnsi="Times New Roman" w:cs="Times New Roman"/>
            <w:sz w:val="24"/>
            <w:szCs w:val="24"/>
          </w:rPr>
          <w:t xml:space="preserve"> plans come to fruition; OTEC could be an alternative.  These islands and the potential OTEC locations are summarized in Table 2.</w:t>
        </w:r>
      </w:ins>
    </w:p>
    <w:customXmlDelRangeStart w:id="512" w:author="Robert Brecha" w:date="2020-08-28T15:35:00Z"/>
    <w:sdt>
      <w:sdtPr>
        <w:tag w:val="goog_rdk_513"/>
        <w:id w:val="-1595479564"/>
      </w:sdtPr>
      <w:sdtContent>
        <w:customXmlDelRangeEnd w:id="512"/>
        <w:p w14:paraId="00000162" w14:textId="0875AEA5" w:rsidR="00841E46" w:rsidRDefault="0087110D">
          <w:pPr>
            <w:spacing w:line="360" w:lineRule="auto"/>
            <w:jc w:val="both"/>
            <w:rPr>
              <w:ins w:id="513" w:author="Robert Brecha" w:date="2020-08-24T13:11:00Z"/>
              <w:rFonts w:ascii="Times New Roman" w:eastAsia="Times New Roman" w:hAnsi="Times New Roman" w:cs="Times New Roman"/>
              <w:sz w:val="24"/>
              <w:szCs w:val="24"/>
            </w:rPr>
          </w:pPr>
          <w:del w:id="514" w:author="Robert Brecha" w:date="2020-08-28T15:35:00Z">
            <w:r w:rsidDel="009053D3">
              <w:rPr>
                <w:rFonts w:ascii="Times New Roman" w:eastAsia="Times New Roman" w:hAnsi="Times New Roman" w:cs="Times New Roman"/>
                <w:sz w:val="24"/>
                <w:szCs w:val="24"/>
              </w:rPr>
              <w:tab/>
            </w:r>
          </w:del>
          <w:customXmlDelRangeStart w:id="515" w:author="Robert Brecha" w:date="2020-08-28T15:35:00Z"/>
          <w:sdt>
            <w:sdtPr>
              <w:tag w:val="goog_rdk_510"/>
              <w:id w:val="742061894"/>
            </w:sdtPr>
            <w:sdtContent>
              <w:customXmlDelRangeEnd w:id="515"/>
              <w:customXmlDelRangeStart w:id="516" w:author="Robert Brecha" w:date="2020-08-28T15:35:00Z"/>
              <w:sdt>
                <w:sdtPr>
                  <w:tag w:val="goog_rdk_511"/>
                  <w:id w:val="-1819327197"/>
                </w:sdtPr>
                <w:sdtContent>
                  <w:customXmlDelRangeEnd w:id="516"/>
                  <w:commentRangeStart w:id="517"/>
                  <w:customXmlDelRangeStart w:id="518" w:author="Robert Brecha" w:date="2020-08-28T15:35:00Z"/>
                </w:sdtContent>
              </w:sdt>
              <w:customXmlDelRangeEnd w:id="518"/>
              <w:del w:id="519" w:author="Robert Brecha" w:date="2020-08-28T15:35:00Z">
                <w:r w:rsidDel="009053D3">
                  <w:rPr>
                    <w:rFonts w:ascii="Times New Roman" w:eastAsia="Times New Roman" w:hAnsi="Times New Roman" w:cs="Times New Roman"/>
                    <w:sz w:val="24"/>
                    <w:szCs w:val="24"/>
                  </w:rPr>
                  <w:delText xml:space="preserve">The </w:delText>
                </w:r>
              </w:del>
              <w:customXmlDelRangeStart w:id="520" w:author="Robert Brecha" w:date="2020-08-28T15:35:00Z"/>
              <w:sdt>
                <w:sdtPr>
                  <w:tag w:val="goog_rdk_512"/>
                  <w:id w:val="-1360429047"/>
                </w:sdtPr>
                <w:sdtContent>
                  <w:customXmlDelRangeEnd w:id="520"/>
                  <w:commentRangeStart w:id="521"/>
                  <w:customXmlDelRangeStart w:id="522" w:author="Robert Brecha" w:date="2020-08-28T15:35:00Z"/>
                </w:sdtContent>
              </w:sdt>
              <w:customXmlDelRangeEnd w:id="522"/>
              <w:del w:id="523" w:author="Robert Brecha" w:date="2020-08-28T15:35:00Z">
                <w:r w:rsidDel="009053D3">
                  <w:rPr>
                    <w:rFonts w:ascii="Times New Roman" w:eastAsia="Times New Roman" w:hAnsi="Times New Roman" w:cs="Times New Roman"/>
                    <w:sz w:val="24"/>
                    <w:szCs w:val="24"/>
                  </w:rPr>
                  <w:delText>CARICOM</w:delText>
                </w:r>
                <w:commentRangeEnd w:id="521"/>
                <w:r w:rsidDel="009053D3">
                  <w:commentReference w:id="521"/>
                </w:r>
                <w:r w:rsidDel="009053D3">
                  <w:rPr>
                    <w:rFonts w:ascii="Times New Roman" w:eastAsia="Times New Roman" w:hAnsi="Times New Roman" w:cs="Times New Roman"/>
                    <w:sz w:val="24"/>
                    <w:szCs w:val="24"/>
                  </w:rPr>
                  <w:delText xml:space="preserve"> nations shown in Fig. 2 can then be analysed based on a 10 MW OTEC integration impact on future energy projections as per the C-SERMS baseline report and assessment. Fig. 7 highlights the projected energy distribution in 2027. A potential OTEC  capacity of 10 MW can have the greatest impact in terms of energy generation across the islands with smaller overall power capacity, notably the islands of Dominica, Montserrat and St. Vincent and the Grenadines. Furthermore, islands such as Barbados, Grenada and Jamaica in </w:delText>
                </w:r>
                <w:r w:rsidDel="009053D3">
                  <w:rPr>
                    <w:rFonts w:ascii="Times New Roman" w:eastAsia="Times New Roman" w:hAnsi="Times New Roman" w:cs="Times New Roman"/>
                    <w:sz w:val="24"/>
                    <w:szCs w:val="24"/>
                  </w:rPr>
                  <w:lastRenderedPageBreak/>
                  <w:delText xml:space="preserve">particular that are aggressively pursuing increased rates of renewable energy penetration can adopt the OTEC technology to supplement the intermittent nature of the dominant renewables of solar and wind. </w:delText>
                </w:r>
                <w:commentRangeEnd w:id="517"/>
                <w:r w:rsidDel="009053D3">
                  <w:commentReference w:id="517"/>
                </w:r>
                <w:r w:rsidDel="009053D3">
                  <w:rPr>
                    <w:rFonts w:ascii="Times New Roman" w:eastAsia="Times New Roman" w:hAnsi="Times New Roman" w:cs="Times New Roman"/>
                    <w:sz w:val="24"/>
                    <w:szCs w:val="24"/>
                  </w:rPr>
                  <w:delText>Finally, several islands such as Grenada and Saint Lucia have long included geothermal technology in their energy system planning, but have had challenges in seeing these plans come to fruition; OTEC could be an alternative.  These islands and the potential OTEC locations are summarized in Table 4</w:delText>
                </w:r>
              </w:del>
              <w:customXmlDelRangeStart w:id="524" w:author="Robert Brecha" w:date="2020-08-28T15:35:00Z"/>
            </w:sdtContent>
          </w:sdt>
          <w:customXmlDelRangeEnd w:id="524"/>
        </w:p>
        <w:customXmlDelRangeStart w:id="525" w:author="Robert Brecha" w:date="2020-08-28T15:35:00Z"/>
      </w:sdtContent>
    </w:sdt>
    <w:customXmlDelRangeEnd w:id="525"/>
    <w:customXmlDelRangeStart w:id="526" w:author="Robert Brecha" w:date="2020-08-28T15:22:00Z"/>
    <w:sdt>
      <w:sdtPr>
        <w:tag w:val="goog_rdk_515"/>
        <w:id w:val="99610533"/>
      </w:sdtPr>
      <w:sdtContent>
        <w:customXmlDelRangeEnd w:id="526"/>
        <w:p w14:paraId="00000163" w14:textId="07344741" w:rsidR="00841E46" w:rsidRDefault="00371ED8">
          <w:pPr>
            <w:spacing w:line="360" w:lineRule="auto"/>
            <w:jc w:val="both"/>
            <w:rPr>
              <w:ins w:id="527" w:author="Robert Brecha" w:date="2020-08-24T13:11:00Z"/>
              <w:rFonts w:ascii="Times New Roman" w:eastAsia="Times New Roman" w:hAnsi="Times New Roman" w:cs="Times New Roman"/>
              <w:sz w:val="24"/>
              <w:szCs w:val="24"/>
            </w:rPr>
          </w:pPr>
          <w:customXmlDelRangeStart w:id="528" w:author="Robert Brecha" w:date="2020-08-28T15:22:00Z"/>
          <w:sdt>
            <w:sdtPr>
              <w:tag w:val="goog_rdk_514"/>
              <w:id w:val="-1863424027"/>
            </w:sdtPr>
            <w:sdtContent>
              <w:customXmlDelRangeEnd w:id="528"/>
              <w:customXmlDelRangeStart w:id="529" w:author="Robert Brecha" w:date="2020-08-28T15:22:00Z"/>
            </w:sdtContent>
          </w:sdt>
          <w:customXmlDelRangeEnd w:id="529"/>
        </w:p>
        <w:customXmlDelRangeStart w:id="530" w:author="Robert Brecha" w:date="2020-08-28T15:22:00Z"/>
      </w:sdtContent>
    </w:sdt>
    <w:customXmlDelRangeEnd w:id="530"/>
    <w:sdt>
      <w:sdtPr>
        <w:tag w:val="goog_rdk_519"/>
        <w:id w:val="822937461"/>
      </w:sdtPr>
      <w:sdtContent>
        <w:p w14:paraId="00000164" w14:textId="1E197E11" w:rsidR="00841E46" w:rsidRDefault="00371ED8">
          <w:pPr>
            <w:spacing w:line="360" w:lineRule="auto"/>
            <w:jc w:val="both"/>
            <w:rPr>
              <w:ins w:id="531" w:author="Robert Brecha" w:date="2020-08-24T13:11:00Z"/>
              <w:rFonts w:ascii="Times New Roman" w:eastAsia="Times New Roman" w:hAnsi="Times New Roman" w:cs="Times New Roman"/>
              <w:sz w:val="24"/>
              <w:szCs w:val="24"/>
            </w:rPr>
          </w:pPr>
          <w:sdt>
            <w:sdtPr>
              <w:tag w:val="goog_rdk_516"/>
              <w:id w:val="-318419359"/>
            </w:sdtPr>
            <w:sdtContent>
              <w:sdt>
                <w:sdtPr>
                  <w:tag w:val="goog_rdk_517"/>
                  <w:id w:val="-312178710"/>
                </w:sdtPr>
                <w:sdtContent>
                  <w:commentRangeStart w:id="532"/>
                </w:sdtContent>
              </w:sdt>
              <w:customXmlInsRangeStart w:id="533" w:author="Robert Brecha" w:date="2020-08-24T13:11:00Z"/>
              <w:sdt>
                <w:sdtPr>
                  <w:tag w:val="goog_rdk_518"/>
                  <w:id w:val="1969320775"/>
                </w:sdtPr>
                <w:sdtContent>
                  <w:customXmlInsRangeEnd w:id="533"/>
                  <w:commentRangeStart w:id="534"/>
                  <w:customXmlInsRangeStart w:id="535" w:author="Robert Brecha" w:date="2020-08-24T13:11:00Z"/>
                </w:sdtContent>
              </w:sdt>
              <w:customXmlInsRangeEnd w:id="535"/>
              <w:commentRangeEnd w:id="532"/>
              <w:ins w:id="536" w:author="Robert Brecha" w:date="2020-08-24T13:11:00Z">
                <w:r w:rsidR="0087110D">
                  <w:commentReference w:id="532"/>
                </w:r>
                <w:commentRangeEnd w:id="534"/>
                <w:r w:rsidR="0087110D">
                  <w:commentReference w:id="534"/>
                </w:r>
              </w:ins>
            </w:sdtContent>
          </w:sdt>
        </w:p>
      </w:sdtContent>
    </w:sdt>
    <w:customXmlDelRangeStart w:id="537" w:author="Robert Brecha" w:date="2020-08-28T15:31:00Z"/>
    <w:sdt>
      <w:sdtPr>
        <w:tag w:val="goog_rdk_521"/>
        <w:id w:val="-930964758"/>
      </w:sdtPr>
      <w:sdtContent>
        <w:customXmlDelRangeEnd w:id="537"/>
        <w:p w14:paraId="00000165" w14:textId="4A7FF83F" w:rsidR="00841E46" w:rsidRDefault="00371ED8">
          <w:pPr>
            <w:spacing w:line="360" w:lineRule="auto"/>
            <w:jc w:val="both"/>
            <w:rPr>
              <w:ins w:id="538" w:author="Robert Brecha" w:date="2020-08-24T13:11:00Z"/>
              <w:rFonts w:ascii="Times New Roman" w:eastAsia="Times New Roman" w:hAnsi="Times New Roman" w:cs="Times New Roman"/>
              <w:sz w:val="24"/>
              <w:szCs w:val="24"/>
            </w:rPr>
          </w:pPr>
          <w:customXmlDelRangeStart w:id="539" w:author="Robert Brecha" w:date="2020-08-28T15:31:00Z"/>
          <w:sdt>
            <w:sdtPr>
              <w:tag w:val="goog_rdk_520"/>
              <w:id w:val="1377513566"/>
            </w:sdtPr>
            <w:sdtContent>
              <w:customXmlDelRangeEnd w:id="539"/>
              <w:customXmlDelRangeStart w:id="540" w:author="Robert Brecha" w:date="2020-08-28T15:31:00Z"/>
            </w:sdtContent>
          </w:sdt>
          <w:customXmlDelRangeEnd w:id="540"/>
        </w:p>
        <w:customXmlDelRangeStart w:id="541" w:author="Robert Brecha" w:date="2020-08-28T15:31:00Z"/>
      </w:sdtContent>
    </w:sdt>
    <w:customXmlDelRangeEnd w:id="541"/>
    <w:p w14:paraId="00000166" w14:textId="0EBC87BD" w:rsidR="00841E46" w:rsidRDefault="00841E46">
      <w:pPr>
        <w:spacing w:line="360" w:lineRule="auto"/>
        <w:jc w:val="both"/>
        <w:rPr>
          <w:rFonts w:ascii="Times New Roman" w:eastAsia="Times New Roman" w:hAnsi="Times New Roman" w:cs="Times New Roman"/>
          <w:sz w:val="24"/>
          <w:szCs w:val="24"/>
          <w:highlight w:val="yellow"/>
        </w:rPr>
      </w:pPr>
    </w:p>
    <w:p w14:paraId="0DE1936A" w14:textId="77777777" w:rsidR="00424BF9" w:rsidRDefault="00424BF9">
      <w:pPr>
        <w:keepNext/>
        <w:spacing w:line="360" w:lineRule="auto"/>
        <w:jc w:val="both"/>
        <w:rPr>
          <w:ins w:id="542" w:author="Robert Brecha" w:date="2020-08-28T15:24:00Z"/>
        </w:rPr>
        <w:pPrChange w:id="543" w:author="Robert Brecha" w:date="2020-08-28T15:24:00Z">
          <w:pPr>
            <w:spacing w:line="360" w:lineRule="auto"/>
            <w:jc w:val="both"/>
          </w:pPr>
        </w:pPrChange>
      </w:pPr>
      <w:ins w:id="544" w:author="Robert Brecha" w:date="2020-08-28T15:23:00Z">
        <w:r>
          <w:rPr>
            <w:rFonts w:ascii="Times New Roman" w:eastAsia="Times New Roman" w:hAnsi="Times New Roman" w:cs="Times New Roman"/>
            <w:noProof/>
            <w:sz w:val="24"/>
            <w:szCs w:val="24"/>
          </w:rPr>
          <w:drawing>
            <wp:inline distT="114300" distB="114300" distL="114300" distR="114300" wp14:anchorId="7FCD5786" wp14:editId="03A3B847">
              <wp:extent cx="5731200" cy="3060700"/>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3060700"/>
                      </a:xfrm>
                      <a:prstGeom prst="rect">
                        <a:avLst/>
                      </a:prstGeom>
                      <a:ln/>
                    </pic:spPr>
                  </pic:pic>
                </a:graphicData>
              </a:graphic>
            </wp:inline>
          </w:drawing>
        </w:r>
      </w:ins>
    </w:p>
    <w:p w14:paraId="00000167" w14:textId="4B21F1D9" w:rsidR="00841E46" w:rsidRDefault="00424BF9">
      <w:pPr>
        <w:pStyle w:val="Caption"/>
        <w:jc w:val="both"/>
        <w:rPr>
          <w:rFonts w:ascii="Times New Roman" w:eastAsia="Times New Roman" w:hAnsi="Times New Roman" w:cs="Times New Roman"/>
          <w:sz w:val="24"/>
          <w:szCs w:val="24"/>
          <w:highlight w:val="yellow"/>
        </w:rPr>
        <w:pPrChange w:id="545" w:author="Robert Brecha" w:date="2020-08-28T15:24:00Z">
          <w:pPr>
            <w:spacing w:line="360" w:lineRule="auto"/>
            <w:jc w:val="both"/>
          </w:pPr>
        </w:pPrChange>
      </w:pPr>
      <w:ins w:id="546" w:author="Robert Brecha" w:date="2020-08-28T15:24:00Z">
        <w:r>
          <w:t xml:space="preserve">Figure </w:t>
        </w:r>
        <w:r>
          <w:fldChar w:fldCharType="begin"/>
        </w:r>
        <w:r>
          <w:instrText xml:space="preserve"> SEQ Figure \* ARABIC </w:instrText>
        </w:r>
      </w:ins>
      <w:r>
        <w:fldChar w:fldCharType="separate"/>
      </w:r>
      <w:ins w:id="547" w:author="Robert Brecha" w:date="2020-08-28T17:34:00Z">
        <w:r w:rsidR="00526A06">
          <w:rPr>
            <w:noProof/>
          </w:rPr>
          <w:t>7</w:t>
        </w:r>
      </w:ins>
      <w:ins w:id="548" w:author="Robert Brecha" w:date="2020-08-28T15:24:00Z">
        <w:r>
          <w:fldChar w:fldCharType="end"/>
        </w:r>
        <w:r>
          <w:t xml:space="preserve"> - Relative impact</w:t>
        </w:r>
        <w:r>
          <w:rPr>
            <w:noProof/>
          </w:rPr>
          <w:t xml:space="preserve"> of a 10MW OTEC installed capacity in different countries in CARICOM</w:t>
        </w:r>
      </w:ins>
    </w:p>
    <w:p w14:paraId="0000016F" w14:textId="17635618" w:rsidR="00841E46" w:rsidRDefault="00841E46">
      <w:pPr>
        <w:spacing w:line="360" w:lineRule="auto"/>
        <w:jc w:val="both"/>
        <w:rPr>
          <w:rFonts w:ascii="Times New Roman" w:eastAsia="Times New Roman" w:hAnsi="Times New Roman" w:cs="Times New Roman"/>
          <w:sz w:val="24"/>
          <w:szCs w:val="24"/>
          <w:highlight w:val="yellow"/>
        </w:rPr>
      </w:pPr>
    </w:p>
    <w:p w14:paraId="00000170" w14:textId="77777777" w:rsidR="00841E46" w:rsidRDefault="0087110D">
      <w:pPr>
        <w:numPr>
          <w:ilvl w:val="0"/>
          <w:numId w:val="3"/>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t>Summary of economic parameters for OTEC, desalination and SWAC</w:t>
      </w:r>
    </w:p>
    <w:p w14:paraId="00000171" w14:textId="0747DF08"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referenced above, a number of studies have attempted to determine the costs for coupled OTEC and desalination</w:t>
      </w:r>
      <w:ins w:id="549" w:author="Robert Brecha" w:date="2020-08-25T14:34:00Z">
        <w:r w:rsidR="00EC14DB">
          <w:rPr>
            <w:rFonts w:ascii="Times New Roman" w:eastAsia="Times New Roman" w:hAnsi="Times New Roman" w:cs="Times New Roman"/>
            <w:sz w:val="24"/>
            <w:szCs w:val="24"/>
          </w:rPr>
          <w:t xml:space="preserve"> and </w:t>
        </w:r>
      </w:ins>
      <w:sdt>
        <w:sdtPr>
          <w:tag w:val="goog_rdk_541"/>
          <w:id w:val="2048251964"/>
        </w:sdtPr>
        <w:sdtContent>
          <w:r>
            <w:rPr>
              <w:rFonts w:ascii="Times New Roman" w:eastAsia="Times New Roman" w:hAnsi="Times New Roman" w:cs="Times New Roman"/>
              <w:sz w:val="24"/>
              <w:szCs w:val="24"/>
            </w:rPr>
            <w:t>/</w:t>
          </w:r>
        </w:sdtContent>
      </w:sdt>
      <w:customXmlDelRangeStart w:id="550" w:author="Robert Brecha" w:date="2020-08-28T15:38:00Z"/>
      <w:sdt>
        <w:sdtPr>
          <w:tag w:val="goog_rdk_542"/>
          <w:id w:val="-763381136"/>
        </w:sdtPr>
        <w:sdtContent>
          <w:customXmlDelRangeEnd w:id="550"/>
          <w:customXmlDelRangeStart w:id="551" w:author="Robert Brecha" w:date="2020-08-28T15:38:00Z"/>
        </w:sdtContent>
      </w:sdt>
      <w:customXmlDelRangeEnd w:id="551"/>
      <w:r>
        <w:rPr>
          <w:rFonts w:ascii="Times New Roman" w:eastAsia="Times New Roman" w:hAnsi="Times New Roman" w:cs="Times New Roman"/>
          <w:sz w:val="24"/>
          <w:szCs w:val="24"/>
        </w:rPr>
        <w:t xml:space="preserve">SWAC systems.  </w:t>
      </w:r>
      <w:sdt>
        <w:sdtPr>
          <w:tag w:val="goog_rdk_543"/>
          <w:id w:val="-798451414"/>
        </w:sdtPr>
        <w:sdtContent>
          <w:r>
            <w:rPr>
              <w:rFonts w:ascii="Times New Roman" w:eastAsia="Times New Roman" w:hAnsi="Times New Roman" w:cs="Times New Roman"/>
              <w:sz w:val="24"/>
              <w:szCs w:val="24"/>
            </w:rPr>
            <w:t>T</w:t>
          </w:r>
        </w:sdtContent>
      </w:sdt>
      <w:customXmlDelRangeStart w:id="552" w:author="Robert Brecha" w:date="2020-08-25T17:41:00Z"/>
      <w:sdt>
        <w:sdtPr>
          <w:tag w:val="goog_rdk_544"/>
          <w:id w:val="1120954266"/>
        </w:sdtPr>
        <w:sdtContent>
          <w:customXmlDelRangeEnd w:id="552"/>
          <w:customXmlDelRangeStart w:id="553" w:author="Robert Brecha" w:date="2020-08-25T17:41:00Z"/>
        </w:sdtContent>
      </w:sdt>
      <w:customXmlDelRangeEnd w:id="553"/>
      <w:r>
        <w:rPr>
          <w:rFonts w:ascii="Times New Roman" w:eastAsia="Times New Roman" w:hAnsi="Times New Roman" w:cs="Times New Roman"/>
          <w:sz w:val="24"/>
          <w:szCs w:val="24"/>
        </w:rPr>
        <w:t xml:space="preserve">he typical </w:t>
      </w:r>
      <w:customXmlDelRangeStart w:id="554" w:author="Robert Brecha" w:date="2020-08-25T17:41:00Z"/>
      <w:sdt>
        <w:sdtPr>
          <w:tag w:val="goog_rdk_545"/>
          <w:id w:val="-863742805"/>
        </w:sdtPr>
        <w:sdtContent>
          <w:customXmlDelRangeEnd w:id="554"/>
          <w:customXmlDelRangeStart w:id="555" w:author="Robert Brecha" w:date="2020-08-25T17:41:00Z"/>
        </w:sdtContent>
      </w:sdt>
      <w:customXmlDelRangeEnd w:id="555"/>
      <w:r>
        <w:rPr>
          <w:rFonts w:ascii="Times New Roman" w:eastAsia="Times New Roman" w:hAnsi="Times New Roman" w:cs="Times New Roman"/>
          <w:sz w:val="24"/>
          <w:szCs w:val="24"/>
        </w:rPr>
        <w:t xml:space="preserve">view </w:t>
      </w:r>
      <w:customXmlDelRangeStart w:id="556" w:author="Robert Brecha" w:date="2020-08-28T15:38:00Z"/>
      <w:sdt>
        <w:sdtPr>
          <w:tag w:val="goog_rdk_546"/>
          <w:id w:val="-2099933482"/>
        </w:sdtPr>
        <w:sdtContent>
          <w:customXmlDelRangeEnd w:id="556"/>
          <w:del w:id="557" w:author="Robert Brecha" w:date="2020-08-28T15:38:00Z">
            <w:r w:rsidDel="009053D3">
              <w:rPr>
                <w:rFonts w:ascii="Times New Roman" w:eastAsia="Times New Roman" w:hAnsi="Times New Roman" w:cs="Times New Roman"/>
                <w:sz w:val="24"/>
                <w:szCs w:val="24"/>
              </w:rPr>
              <w:delText>h</w:delText>
            </w:r>
          </w:del>
          <w:customXmlDelRangeStart w:id="558" w:author="Robert Brecha" w:date="2020-08-28T15:38:00Z"/>
        </w:sdtContent>
      </w:sdt>
      <w:customXmlDelRangeEnd w:id="558"/>
      <w:r>
        <w:rPr>
          <w:rFonts w:ascii="Times New Roman" w:eastAsia="Times New Roman" w:hAnsi="Times New Roman" w:cs="Times New Roman"/>
          <w:sz w:val="24"/>
          <w:szCs w:val="24"/>
        </w:rPr>
        <w:t>as been that a) these technologies are not yet ripe</w:t>
      </w:r>
      <w:customXmlDelRangeStart w:id="559" w:author="Robert Brecha" w:date="2020-08-25T17:42:00Z"/>
      <w:sdt>
        <w:sdtPr>
          <w:tag w:val="goog_rdk_547"/>
          <w:id w:val="210702805"/>
        </w:sdtPr>
        <w:sdtContent>
          <w:customXmlDelRangeEnd w:id="559"/>
          <w:ins w:id="560" w:author="Masaō Ashtine" w:date="2020-06-18T12:48:00Z">
            <w:del w:id="561" w:author="Robert Brecha" w:date="2020-08-25T17:42:00Z">
              <w:r w:rsidDel="001B5043">
                <w:rPr>
                  <w:rFonts w:ascii="Times New Roman" w:eastAsia="Times New Roman" w:hAnsi="Times New Roman" w:cs="Times New Roman"/>
                  <w:sz w:val="24"/>
                  <w:szCs w:val="24"/>
                </w:rPr>
                <w:delText xml:space="preserve"> (both technologically and economically)</w:delText>
              </w:r>
            </w:del>
          </w:ins>
          <w:customXmlDelRangeStart w:id="562" w:author="Robert Brecha" w:date="2020-08-25T17:42:00Z"/>
        </w:sdtContent>
      </w:sdt>
      <w:customXmlDelRangeEnd w:id="562"/>
      <w:r>
        <w:rPr>
          <w:rFonts w:ascii="Times New Roman" w:eastAsia="Times New Roman" w:hAnsi="Times New Roman" w:cs="Times New Roman"/>
          <w:sz w:val="24"/>
          <w:szCs w:val="24"/>
        </w:rPr>
        <w:t xml:space="preserve">, </w:t>
      </w:r>
      <w:ins w:id="563" w:author="Robert Brecha" w:date="2020-08-25T17:41:00Z">
        <w:r w:rsidR="001B5043">
          <w:rPr>
            <w:rFonts w:ascii="Times New Roman" w:eastAsia="Times New Roman" w:hAnsi="Times New Roman" w:cs="Times New Roman"/>
            <w:sz w:val="24"/>
            <w:szCs w:val="24"/>
          </w:rPr>
          <w:t>(both tec</w:t>
        </w:r>
      </w:ins>
      <w:ins w:id="564" w:author="Robert Brecha" w:date="2020-08-25T17:42:00Z">
        <w:r w:rsidR="001B5043">
          <w:rPr>
            <w:rFonts w:ascii="Times New Roman" w:eastAsia="Times New Roman" w:hAnsi="Times New Roman" w:cs="Times New Roman"/>
            <w:sz w:val="24"/>
            <w:szCs w:val="24"/>
          </w:rPr>
          <w:t xml:space="preserve">hnologically and economically), </w:t>
        </w:r>
      </w:ins>
      <w:r>
        <w:rPr>
          <w:rFonts w:ascii="Times New Roman" w:eastAsia="Times New Roman" w:hAnsi="Times New Roman" w:cs="Times New Roman"/>
          <w:sz w:val="24"/>
          <w:szCs w:val="24"/>
        </w:rPr>
        <w:t xml:space="preserve">being only in the pilot-project stage, but that b) with enough research and deployment, economies of scale will </w:t>
      </w:r>
      <w:customXmlDelRangeStart w:id="565" w:author="Robert Brecha" w:date="2020-08-25T17:42:00Z"/>
      <w:sdt>
        <w:sdtPr>
          <w:tag w:val="goog_rdk_548"/>
          <w:id w:val="1636990904"/>
        </w:sdtPr>
        <w:sdtContent>
          <w:customXmlDelRangeEnd w:id="565"/>
          <w:customXmlDelRangeStart w:id="566" w:author="Robert Brecha" w:date="2020-08-25T17:42:00Z"/>
        </w:sdtContent>
      </w:sdt>
      <w:customXmlDelRangeEnd w:id="566"/>
      <w:r>
        <w:rPr>
          <w:rFonts w:ascii="Times New Roman" w:eastAsia="Times New Roman" w:hAnsi="Times New Roman" w:cs="Times New Roman"/>
          <w:sz w:val="24"/>
          <w:szCs w:val="24"/>
        </w:rPr>
        <w:t>drive</w:t>
      </w:r>
      <w:sdt>
        <w:sdtPr>
          <w:tag w:val="goog_rdk_549"/>
          <w:id w:val="356008391"/>
        </w:sdtPr>
        <w:sdtContent>
          <w:r>
            <w:rPr>
              <w:rFonts w:ascii="Times New Roman" w:eastAsia="Times New Roman" w:hAnsi="Times New Roman" w:cs="Times New Roman"/>
              <w:sz w:val="24"/>
              <w:szCs w:val="24"/>
            </w:rPr>
            <w:t xml:space="preserve"> costs</w:t>
          </w:r>
        </w:sdtContent>
      </w:sdt>
      <w:r>
        <w:rPr>
          <w:rFonts w:ascii="Times New Roman" w:eastAsia="Times New Roman" w:hAnsi="Times New Roman" w:cs="Times New Roman"/>
          <w:sz w:val="24"/>
          <w:szCs w:val="24"/>
        </w:rPr>
        <w:t xml:space="preserve"> down</w:t>
      </w:r>
      <w:customXmlDelRangeStart w:id="567" w:author="Robert Brecha" w:date="2020-08-25T17:42:00Z"/>
      <w:sdt>
        <w:sdtPr>
          <w:tag w:val="goog_rdk_550"/>
          <w:id w:val="-1311399576"/>
        </w:sdtPr>
        <w:sdtContent>
          <w:customXmlDelRangeEnd w:id="567"/>
          <w:customXmlDelRangeStart w:id="568" w:author="Robert Brecha" w:date="2020-08-25T17:42:00Z"/>
        </w:sdtContent>
      </w:sdt>
      <w:customXmlDelRangeEnd w:id="568"/>
      <w:customXmlDelRangeStart w:id="569" w:author="Robert Brecha" w:date="2020-08-25T17:42:00Z"/>
      <w:sdt>
        <w:sdtPr>
          <w:tag w:val="goog_rdk_551"/>
          <w:id w:val="1940631653"/>
        </w:sdtPr>
        <w:sdtContent>
          <w:customXmlDelRangeEnd w:id="569"/>
          <w:customXmlDelRangeStart w:id="570" w:author="Robert Brecha" w:date="2020-08-25T17:42:00Z"/>
        </w:sdtContent>
      </w:sdt>
      <w:customXmlDelRangeEnd w:id="570"/>
      <w:sdt>
        <w:sdtPr>
          <w:tag w:val="goog_rdk_552"/>
          <w:id w:val="1727342721"/>
        </w:sdtPr>
        <w:sdtContent>
          <w:r>
            <w:rPr>
              <w:rFonts w:ascii="Times New Roman" w:eastAsia="Times New Roman" w:hAnsi="Times New Roman" w:cs="Times New Roman"/>
              <w:sz w:val="24"/>
              <w:szCs w:val="24"/>
            </w:rPr>
            <w:t xml:space="preserve"> with </w:t>
          </w:r>
        </w:sdtContent>
      </w:sdt>
      <w:r>
        <w:rPr>
          <w:rFonts w:ascii="Times New Roman" w:eastAsia="Times New Roman" w:hAnsi="Times New Roman" w:cs="Times New Roman"/>
          <w:sz w:val="24"/>
          <w:szCs w:val="24"/>
        </w:rPr>
        <w:t xml:space="preserve">one of the reasons for </w:t>
      </w:r>
      <w:sdt>
        <w:sdtPr>
          <w:tag w:val="goog_rdk_553"/>
          <w:id w:val="831336720"/>
        </w:sdtPr>
        <w:sdtContent>
          <w:r>
            <w:rPr>
              <w:rFonts w:ascii="Times New Roman" w:eastAsia="Times New Roman" w:hAnsi="Times New Roman" w:cs="Times New Roman"/>
              <w:sz w:val="24"/>
              <w:szCs w:val="24"/>
            </w:rPr>
            <w:t>examining the feasibility</w:t>
          </w:r>
        </w:sdtContent>
      </w:sdt>
      <w:customXmlDelRangeStart w:id="571" w:author="Robert Brecha" w:date="2020-08-25T17:42:00Z"/>
      <w:sdt>
        <w:sdtPr>
          <w:tag w:val="goog_rdk_554"/>
          <w:id w:val="1991432478"/>
        </w:sdtPr>
        <w:sdtContent>
          <w:customXmlDelRangeEnd w:id="571"/>
          <w:customXmlDelRangeStart w:id="572" w:author="Robert Brecha" w:date="2020-08-25T17:42:00Z"/>
        </w:sdtContent>
      </w:sdt>
      <w:customXmlDelRangeEnd w:id="572"/>
      <w:r>
        <w:rPr>
          <w:rFonts w:ascii="Times New Roman" w:eastAsia="Times New Roman" w:hAnsi="Times New Roman" w:cs="Times New Roman"/>
          <w:sz w:val="24"/>
          <w:szCs w:val="24"/>
        </w:rPr>
        <w:t xml:space="preserve"> </w:t>
      </w:r>
      <w:sdt>
        <w:sdtPr>
          <w:tag w:val="goog_rdk_555"/>
          <w:id w:val="-970281168"/>
        </w:sdtPr>
        <w:sdtContent>
          <w:r>
            <w:rPr>
              <w:rFonts w:ascii="Times New Roman" w:eastAsia="Times New Roman" w:hAnsi="Times New Roman" w:cs="Times New Roman"/>
              <w:sz w:val="24"/>
              <w:szCs w:val="24"/>
            </w:rPr>
            <w:t>of</w:t>
          </w:r>
        </w:sdtContent>
      </w:sdt>
      <w:customXmlDelRangeStart w:id="573" w:author="Robert Brecha" w:date="2020-08-25T17:42:00Z"/>
      <w:sdt>
        <w:sdtPr>
          <w:tag w:val="goog_rdk_556"/>
          <w:id w:val="439504404"/>
        </w:sdtPr>
        <w:sdtContent>
          <w:customXmlDelRangeEnd w:id="573"/>
          <w:customXmlDelRangeStart w:id="574" w:author="Robert Brecha" w:date="2020-08-25T17:42:00Z"/>
        </w:sdtContent>
      </w:sdt>
      <w:customXmlDelRangeEnd w:id="574"/>
      <w:r>
        <w:rPr>
          <w:rFonts w:ascii="Times New Roman" w:eastAsia="Times New Roman" w:hAnsi="Times New Roman" w:cs="Times New Roman"/>
          <w:sz w:val="24"/>
          <w:szCs w:val="24"/>
        </w:rPr>
        <w:t xml:space="preserve"> the</w:t>
      </w:r>
      <w:sdt>
        <w:sdtPr>
          <w:tag w:val="goog_rdk_557"/>
          <w:id w:val="-1172644199"/>
        </w:sdtPr>
        <w:sdtContent>
          <w:r>
            <w:rPr>
              <w:rFonts w:ascii="Times New Roman" w:eastAsia="Times New Roman" w:hAnsi="Times New Roman" w:cs="Times New Roman"/>
              <w:sz w:val="24"/>
              <w:szCs w:val="24"/>
            </w:rPr>
            <w:t>se</w:t>
          </w:r>
        </w:sdtContent>
      </w:sdt>
      <w:r>
        <w:rPr>
          <w:rFonts w:ascii="Times New Roman" w:eastAsia="Times New Roman" w:hAnsi="Times New Roman" w:cs="Times New Roman"/>
          <w:sz w:val="24"/>
          <w:szCs w:val="24"/>
        </w:rPr>
        <w:t xml:space="preserve"> coupled systems </w:t>
      </w:r>
      <w:sdt>
        <w:sdtPr>
          <w:tag w:val="goog_rdk_558"/>
          <w:id w:val="-292910601"/>
        </w:sdtPr>
        <w:sdtContent>
          <w:r>
            <w:rPr>
              <w:rFonts w:ascii="Times New Roman" w:eastAsia="Times New Roman" w:hAnsi="Times New Roman" w:cs="Times New Roman"/>
              <w:sz w:val="24"/>
              <w:szCs w:val="24"/>
            </w:rPr>
            <w:t>stems from the</w:t>
          </w:r>
        </w:sdtContent>
      </w:sdt>
      <w:customXmlDelRangeStart w:id="575" w:author="Robert Brecha" w:date="2020-08-25T17:43:00Z"/>
      <w:sdt>
        <w:sdtPr>
          <w:tag w:val="goog_rdk_559"/>
          <w:id w:val="343205988"/>
        </w:sdtPr>
        <w:sdtContent>
          <w:customXmlDelRangeEnd w:id="575"/>
          <w:customXmlDelRangeStart w:id="576" w:author="Robert Brecha" w:date="2020-08-25T17:43:00Z"/>
        </w:sdtContent>
      </w:sdt>
      <w:customXmlDelRangeEnd w:id="576"/>
      <w:r>
        <w:rPr>
          <w:rFonts w:ascii="Times New Roman" w:eastAsia="Times New Roman" w:hAnsi="Times New Roman" w:cs="Times New Roman"/>
          <w:sz w:val="24"/>
          <w:szCs w:val="24"/>
        </w:rPr>
        <w:t xml:space="preserve"> hope for better</w:t>
      </w:r>
      <w:r w:rsidR="003B2829">
        <w:rPr>
          <w:rFonts w:ascii="Times New Roman" w:eastAsia="Times New Roman" w:hAnsi="Times New Roman" w:cs="Times New Roman"/>
          <w:sz w:val="24"/>
          <w:szCs w:val="24"/>
        </w:rPr>
        <w:t xml:space="preserve"> energy economics </w:t>
      </w:r>
      <w:r w:rsidR="003B2829">
        <w:rPr>
          <w:rFonts w:ascii="Times New Roman" w:eastAsia="Times New Roman" w:hAnsi="Times New Roman" w:cs="Times New Roman"/>
          <w:sz w:val="24"/>
          <w:szCs w:val="24"/>
        </w:rPr>
        <w:lastRenderedPageBreak/>
        <w:t>through the use of these</w:t>
      </w:r>
      <w:r>
        <w:rPr>
          <w:rFonts w:ascii="Times New Roman" w:eastAsia="Times New Roman" w:hAnsi="Times New Roman" w:cs="Times New Roman"/>
          <w:sz w:val="24"/>
          <w:szCs w:val="24"/>
        </w:rPr>
        <w:t xml:space="preserve"> </w:t>
      </w:r>
      <w:r w:rsidR="003B28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dual-use technolog</w:t>
      </w:r>
      <w:sdt>
        <w:sdtPr>
          <w:tag w:val="goog_rdk_564"/>
          <w:id w:val="398487291"/>
        </w:sdtPr>
        <w:sdtContent>
          <w:r>
            <w:rPr>
              <w:rFonts w:ascii="Times New Roman" w:eastAsia="Times New Roman" w:hAnsi="Times New Roman" w:cs="Times New Roman"/>
              <w:sz w:val="24"/>
              <w:szCs w:val="24"/>
            </w:rPr>
            <w:t>ies</w:t>
          </w:r>
        </w:sdtContent>
      </w:sdt>
      <w:customXmlDelRangeStart w:id="577" w:author="Robert Brecha" w:date="2020-08-28T15:42:00Z"/>
      <w:sdt>
        <w:sdtPr>
          <w:tag w:val="goog_rdk_565"/>
          <w:id w:val="-133413242"/>
        </w:sdtPr>
        <w:sdtContent>
          <w:customXmlDelRangeEnd w:id="577"/>
          <w:customXmlDelRangeStart w:id="578" w:author="Robert Brecha" w:date="2020-08-28T15:42:00Z"/>
        </w:sdtContent>
      </w:sdt>
      <w:customXmlDelRangeEnd w:id="578"/>
      <w:r>
        <w:rPr>
          <w:rFonts w:ascii="Times New Roman" w:eastAsia="Times New Roman" w:hAnsi="Times New Roman" w:cs="Times New Roman"/>
          <w:sz w:val="24"/>
          <w:szCs w:val="24"/>
        </w:rPr>
        <w:t>.  However, as shown by the</w:t>
      </w:r>
      <w:r w:rsidR="003B2829">
        <w:rPr>
          <w:rFonts w:ascii="Times New Roman" w:eastAsia="Times New Roman" w:hAnsi="Times New Roman" w:cs="Times New Roman"/>
          <w:sz w:val="24"/>
          <w:szCs w:val="24"/>
        </w:rPr>
        <w:t xml:space="preserve"> specific cases highlighted here</w:t>
      </w:r>
      <w:r w:rsidR="00565F9D">
        <w:rPr>
          <w:rFonts w:ascii="Times New Roman" w:eastAsia="Times New Roman" w:hAnsi="Times New Roman" w:cs="Times New Roman"/>
          <w:sz w:val="24"/>
          <w:szCs w:val="24"/>
        </w:rPr>
        <w:t xml:space="preserve"> with the </w:t>
      </w:r>
      <w:r>
        <w:rPr>
          <w:rFonts w:ascii="Times New Roman" w:eastAsia="Times New Roman" w:hAnsi="Times New Roman" w:cs="Times New Roman"/>
          <w:sz w:val="24"/>
          <w:szCs w:val="24"/>
        </w:rPr>
        <w:t xml:space="preserve">filtering </w:t>
      </w:r>
      <w:sdt>
        <w:sdtPr>
          <w:tag w:val="goog_rdk_573"/>
          <w:id w:val="1373578960"/>
        </w:sdtPr>
        <w:sdtContent>
          <w:r>
            <w:rPr>
              <w:rFonts w:ascii="Times New Roman" w:eastAsia="Times New Roman" w:hAnsi="Times New Roman" w:cs="Times New Roman"/>
              <w:sz w:val="24"/>
              <w:szCs w:val="24"/>
            </w:rPr>
            <w:t xml:space="preserve">of </w:t>
          </w:r>
        </w:sdtContent>
      </w:sdt>
      <w:r>
        <w:rPr>
          <w:rFonts w:ascii="Times New Roman" w:eastAsia="Times New Roman" w:hAnsi="Times New Roman" w:cs="Times New Roman"/>
          <w:sz w:val="24"/>
          <w:szCs w:val="24"/>
        </w:rPr>
        <w:t>likely areas for OTEC, the</w:t>
      </w:r>
      <w:r w:rsidR="00565F9D">
        <w:rPr>
          <w:rFonts w:ascii="Times New Roman" w:eastAsia="Times New Roman" w:hAnsi="Times New Roman" w:cs="Times New Roman"/>
          <w:sz w:val="24"/>
          <w:szCs w:val="24"/>
        </w:rPr>
        <w:t xml:space="preserve"> feasible</w:t>
      </w:r>
      <w:r>
        <w:rPr>
          <w:rFonts w:ascii="Times New Roman" w:eastAsia="Times New Roman" w:hAnsi="Times New Roman" w:cs="Times New Roman"/>
          <w:sz w:val="24"/>
          <w:szCs w:val="24"/>
        </w:rPr>
        <w:t xml:space="preserve">  sites dwindle in number to a very few.</w:t>
      </w:r>
    </w:p>
    <w:p w14:paraId="00000172" w14:textId="33C55B73" w:rsidR="00841E46" w:rsidRDefault="0087110D">
      <w:pPr>
        <w:spacing w:line="360" w:lineRule="auto"/>
        <w:ind w:firstLine="720"/>
        <w:jc w:val="both"/>
        <w:rPr>
          <w:rFonts w:ascii="Times New Roman" w:eastAsia="Times New Roman" w:hAnsi="Times New Roman" w:cs="Times New Roman"/>
          <w:sz w:val="24"/>
          <w:szCs w:val="24"/>
        </w:rPr>
      </w:pPr>
      <w:commentRangeStart w:id="579"/>
      <w:r>
        <w:rPr>
          <w:rFonts w:ascii="Times New Roman" w:eastAsia="Times New Roman" w:hAnsi="Times New Roman" w:cs="Times New Roman"/>
          <w:sz w:val="24"/>
          <w:szCs w:val="24"/>
        </w:rPr>
        <w:t xml:space="preserve">Starting with the published values in </w:t>
      </w:r>
      <w:sdt>
        <w:sdtPr>
          <w:tag w:val="goog_rdk_576"/>
          <w:id w:val="486372999"/>
        </w:sdtPr>
        <w:sdtContent>
          <w:ins w:id="580" w:author="Masaō Ashtine" w:date="2020-06-18T12:54:00Z">
            <w:r>
              <w:rPr>
                <w:rFonts w:ascii="Times New Roman" w:eastAsia="Times New Roman" w:hAnsi="Times New Roman" w:cs="Times New Roman"/>
                <w:sz w:val="24"/>
                <w:szCs w:val="24"/>
              </w:rPr>
              <w:t>previous research</w:t>
            </w:r>
          </w:ins>
        </w:sdtContent>
      </w:sdt>
      <w:sdt>
        <w:sdtPr>
          <w:tag w:val="goog_rdk_577"/>
          <w:id w:val="1994071427"/>
        </w:sdtPr>
        <w:sdtContent>
          <w:del w:id="581" w:author="Masaō Ashtine" w:date="2020-06-18T12:54:00Z">
            <w:r>
              <w:rPr>
                <w:rFonts w:ascii="Times New Roman" w:eastAsia="Times New Roman" w:hAnsi="Times New Roman" w:cs="Times New Roman"/>
                <w:sz w:val="24"/>
                <w:szCs w:val="24"/>
              </w:rPr>
              <w:delText>the literature</w:delText>
            </w:r>
          </w:del>
        </w:sdtContent>
      </w:sdt>
      <w:r>
        <w:rPr>
          <w:rFonts w:ascii="Times New Roman" w:eastAsia="Times New Roman" w:hAnsi="Times New Roman" w:cs="Times New Roman"/>
          <w:sz w:val="24"/>
          <w:szCs w:val="24"/>
        </w:rPr>
        <w:t xml:space="preserve">, only a few complete estimates are </w:t>
      </w:r>
      <w:sdt>
        <w:sdtPr>
          <w:tag w:val="goog_rdk_578"/>
          <w:id w:val="1779599431"/>
        </w:sdtPr>
        <w:sdtContent>
          <w:ins w:id="582" w:author="Masaō Ashtine" w:date="2020-06-18T12:54:00Z">
            <w:r>
              <w:rPr>
                <w:rFonts w:ascii="Times New Roman" w:eastAsia="Times New Roman" w:hAnsi="Times New Roman" w:cs="Times New Roman"/>
                <w:sz w:val="24"/>
                <w:szCs w:val="24"/>
              </w:rPr>
              <w:t>available</w:t>
            </w:r>
          </w:ins>
        </w:sdtContent>
      </w:sdt>
      <w:sdt>
        <w:sdtPr>
          <w:tag w:val="goog_rdk_579"/>
          <w:id w:val="1927688289"/>
        </w:sdtPr>
        <w:sdtContent>
          <w:del w:id="583" w:author="Masaō Ashtine" w:date="2020-06-18T12:54:00Z">
            <w:r>
              <w:rPr>
                <w:rFonts w:ascii="Times New Roman" w:eastAsia="Times New Roman" w:hAnsi="Times New Roman" w:cs="Times New Roman"/>
                <w:sz w:val="24"/>
                <w:szCs w:val="24"/>
              </w:rPr>
              <w:delText>extant</w:delText>
            </w:r>
          </w:del>
        </w:sdtContent>
      </w:sdt>
      <w:r>
        <w:rPr>
          <w:rFonts w:ascii="Times New Roman" w:eastAsia="Times New Roman" w:hAnsi="Times New Roman" w:cs="Times New Roman"/>
          <w:sz w:val="24"/>
          <w:szCs w:val="24"/>
        </w:rPr>
        <w:t>.  The most complete recent accounting for costs is for a CC-OTEC system</w:t>
      </w:r>
      <w:ins w:id="584" w:author="Robert Brecha" w:date="2020-08-25T14:35:00Z">
        <w:r w:rsidR="000B27F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2018). </w:t>
      </w:r>
      <w:commentRangeEnd w:id="579"/>
      <w:r w:rsidR="002A2F89">
        <w:rPr>
          <w:rStyle w:val="CommentReference"/>
        </w:rPr>
        <w:commentReference w:id="579"/>
      </w:r>
      <w:r>
        <w:rPr>
          <w:rFonts w:ascii="Times New Roman" w:eastAsia="Times New Roman" w:hAnsi="Times New Roman" w:cs="Times New Roman"/>
          <w:sz w:val="24"/>
          <w:szCs w:val="24"/>
        </w:rPr>
        <w:t>A detailed study of both CC and OC systems was carried out by Vega</w:t>
      </w:r>
      <w:ins w:id="585" w:author="Robert Brecha" w:date="2020-08-28T15:56:00Z">
        <w:r w:rsidR="00E753B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(Vega, 2010). In addition, Kim </w:t>
      </w:r>
      <w:r w:rsidRPr="000B27F7">
        <w:rPr>
          <w:rFonts w:ascii="Times New Roman" w:eastAsia="Times New Roman" w:hAnsi="Times New Roman" w:cs="Times New Roman"/>
          <w:i/>
          <w:iCs/>
          <w:sz w:val="24"/>
          <w:szCs w:val="24"/>
          <w:rPrChange w:id="586" w:author="Robert Brecha" w:date="2020-08-25T14:35:00Z">
            <w:rPr>
              <w:rFonts w:ascii="Times New Roman" w:eastAsia="Times New Roman" w:hAnsi="Times New Roman" w:cs="Times New Roman"/>
              <w:sz w:val="24"/>
              <w:szCs w:val="24"/>
            </w:rPr>
          </w:rPrChange>
        </w:rPr>
        <w:t>et al</w:t>
      </w:r>
      <w:ins w:id="587" w:author="Robert Brecha" w:date="2020-08-25T14:35:00Z">
        <w:r w:rsidR="000B27F7">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(Kim, </w:t>
      </w:r>
      <w:r w:rsidRPr="000B27F7">
        <w:rPr>
          <w:rFonts w:ascii="Times New Roman" w:eastAsia="Times New Roman" w:hAnsi="Times New Roman" w:cs="Times New Roman"/>
          <w:i/>
          <w:iCs/>
          <w:sz w:val="24"/>
          <w:szCs w:val="24"/>
          <w:rPrChange w:id="588" w:author="Robert Brecha" w:date="2020-08-25T14:35:00Z">
            <w:rPr>
              <w:rFonts w:ascii="Times New Roman" w:eastAsia="Times New Roman" w:hAnsi="Times New Roman" w:cs="Times New Roman"/>
              <w:sz w:val="24"/>
              <w:szCs w:val="24"/>
            </w:rPr>
          </w:rPrChange>
        </w:rPr>
        <w:t>et al.</w:t>
      </w:r>
      <w:r>
        <w:rPr>
          <w:rFonts w:ascii="Times New Roman" w:eastAsia="Times New Roman" w:hAnsi="Times New Roman" w:cs="Times New Roman"/>
          <w:sz w:val="24"/>
          <w:szCs w:val="24"/>
        </w:rPr>
        <w:t xml:space="preserve"> 2016) provide a detailed technical calculation for a small OC-OTEC system, but with little economic information.  In </w:t>
      </w:r>
      <w:sdt>
        <w:sdtPr>
          <w:tag w:val="goog_rdk_580"/>
          <w:id w:val="1117413926"/>
        </w:sdtPr>
        <w:sdtContent>
          <w:ins w:id="589" w:author="Masaō Ashtine" w:date="2020-06-18T12:54:00Z">
            <w:r>
              <w:rPr>
                <w:rFonts w:ascii="Times New Roman" w:eastAsia="Times New Roman" w:hAnsi="Times New Roman" w:cs="Times New Roman"/>
                <w:sz w:val="24"/>
                <w:szCs w:val="24"/>
              </w:rPr>
              <w:t>this paper</w:t>
            </w:r>
          </w:ins>
        </w:sdtContent>
      </w:sdt>
      <w:sdt>
        <w:sdtPr>
          <w:tag w:val="goog_rdk_581"/>
          <w:id w:val="-1801073781"/>
        </w:sdtPr>
        <w:sdtContent>
          <w:del w:id="590" w:author="Masaō Ashtine" w:date="2020-06-18T12:54:00Z">
            <w:r>
              <w:rPr>
                <w:rFonts w:ascii="Times New Roman" w:eastAsia="Times New Roman" w:hAnsi="Times New Roman" w:cs="Times New Roman"/>
                <w:sz w:val="24"/>
                <w:szCs w:val="24"/>
              </w:rPr>
              <w:delText>we</w:delText>
            </w:r>
          </w:del>
        </w:sdtContent>
      </w:sdt>
      <w:r>
        <w:rPr>
          <w:rFonts w:ascii="Times New Roman" w:eastAsia="Times New Roman" w:hAnsi="Times New Roman" w:cs="Times New Roman"/>
          <w:sz w:val="24"/>
          <w:szCs w:val="24"/>
        </w:rPr>
        <w:t xml:space="preserve"> we </w:t>
      </w:r>
      <w:del w:id="591" w:author="Robert Brecha" w:date="2020-08-25T14:35:00Z">
        <w:r w:rsidDel="000B27F7">
          <w:rPr>
            <w:rFonts w:ascii="Times New Roman" w:eastAsia="Times New Roman" w:hAnsi="Times New Roman" w:cs="Times New Roman"/>
            <w:sz w:val="24"/>
            <w:szCs w:val="24"/>
          </w:rPr>
          <w:delText xml:space="preserve">first </w:delText>
        </w:r>
      </w:del>
      <w:r>
        <w:rPr>
          <w:rFonts w:ascii="Times New Roman" w:eastAsia="Times New Roman" w:hAnsi="Times New Roman" w:cs="Times New Roman"/>
          <w:sz w:val="24"/>
          <w:szCs w:val="24"/>
        </w:rPr>
        <w:t xml:space="preserve">recognize the large degree of uncertainty in OTEC cost estimates, but bridge the cited literature for our analysis.  In the earlier work (Vega, 2010)  also assumes an offshore platform for hosting the OTEC system, with the platform, moorings and undersea power cable representing a significant fraction of the total cost, and analyzed a relatively large, generically-placed  OTEC plant of 50 MW capacity, having determined that a strong cost advantage arises in moving from plants of 10 MW or less to this larger size. For our proposed application, smaller plants or units on the order of </w:t>
      </w:r>
      <w:ins w:id="592" w:author="Robert Brecha" w:date="2020-08-25T14:36:00Z">
        <w:r w:rsidR="000B27F7">
          <w:rPr>
            <w:rFonts w:ascii="Times New Roman" w:eastAsia="Times New Roman" w:hAnsi="Times New Roman" w:cs="Times New Roman"/>
            <w:sz w:val="24"/>
            <w:szCs w:val="24"/>
          </w:rPr>
          <w:t>5</w:t>
        </w:r>
      </w:ins>
      <w:del w:id="593" w:author="Robert Brecha" w:date="2020-08-25T14:36:00Z">
        <w:r w:rsidDel="000B27F7">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 xml:space="preserve"> - 10MW capacity are more appropriate; based on estimates by Vega, the specific (i.e. per kW of capacity) capital cost of a 5 MW plant would be approximately three times that of a 50 MW plant.  One key point we use for our assumptions, following Vega, is that overall component costs for the CC and OC plants will be approximately equal</w:t>
      </w:r>
      <w:ins w:id="594" w:author="Robert Brecha" w:date="2020-08-25T17:43:00Z">
        <w:r w:rsidR="00903A6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(Vega, 2010).  Using these scaling factors and assumptions, the capital cost for a 5 MW OC-OTEC plant based on Vega would be approximately $13,500/kW (also converting 2009 US$ to 2018 US$ with a producer price index factor of 1.2).  </w:t>
      </w:r>
    </w:p>
    <w:p w14:paraId="00000173" w14:textId="77777777" w:rsidR="00841E46" w:rsidRDefault="0087110D">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Bernardoni</w:t>
      </w:r>
      <w:proofErr w:type="spellEnd"/>
      <w:r>
        <w:rPr>
          <w:rFonts w:ascii="Times New Roman" w:eastAsia="Times New Roman" w:hAnsi="Times New Roman" w:cs="Times New Roman"/>
          <w:sz w:val="24"/>
          <w:szCs w:val="24"/>
        </w:rPr>
        <w:t xml:space="preserve"> </w:t>
      </w:r>
      <w:r w:rsidRPr="000B27F7">
        <w:rPr>
          <w:rFonts w:ascii="Times New Roman" w:eastAsia="Times New Roman" w:hAnsi="Times New Roman" w:cs="Times New Roman"/>
          <w:i/>
          <w:iCs/>
          <w:sz w:val="24"/>
          <w:szCs w:val="24"/>
          <w:rPrChange w:id="595" w:author="Robert Brecha" w:date="2020-08-25T14:37:00Z">
            <w:rPr>
              <w:rFonts w:ascii="Times New Roman" w:eastAsia="Times New Roman" w:hAnsi="Times New Roman" w:cs="Times New Roman"/>
              <w:sz w:val="24"/>
              <w:szCs w:val="24"/>
            </w:rPr>
          </w:rPrChange>
        </w:rPr>
        <w:t>et al.</w:t>
      </w:r>
      <w:r>
        <w:rPr>
          <w:rFonts w:ascii="Times New Roman" w:eastAsia="Times New Roman" w:hAnsi="Times New Roman" w:cs="Times New Roman"/>
          <w:sz w:val="24"/>
          <w:szCs w:val="24"/>
        </w:rPr>
        <w:t xml:space="preserve"> analyze a  OC-OTEC plant with a net capacity of 2.3MW (after self-consumption is taken into consideration); multiple such units could be combined for a power plant of larger total capacity. Those authors estimate a levelized cost of electricity of  €269/MWh (~USD300/MWh or $0.30/kWh) in their base case with a capital cost of €16000/kW (€14000/kW in a low cost case).  This result is somewhat higher than that of Vega, but within any reasonable estimate of uncertainty and will be used as a baseline in our analysis, with sensitivity test for lower and higher costs. </w:t>
      </w:r>
    </w:p>
    <w:p w14:paraId="00000174" w14:textId="7777777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far as production of desalinated water and electricity is concerned, Vega estimates daily production of 118,000m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and an annual output of electricity (assuming an overall 92% capacity factor) of 414,415 MWh.  Kim, </w:t>
      </w:r>
      <w:r w:rsidRPr="000B27F7">
        <w:rPr>
          <w:rFonts w:ascii="Times New Roman" w:eastAsia="Times New Roman" w:hAnsi="Times New Roman" w:cs="Times New Roman"/>
          <w:i/>
          <w:iCs/>
          <w:sz w:val="24"/>
          <w:szCs w:val="24"/>
          <w:rPrChange w:id="596" w:author="Robert Brecha" w:date="2020-08-25T14:37:00Z">
            <w:rPr>
              <w:rFonts w:ascii="Times New Roman" w:eastAsia="Times New Roman" w:hAnsi="Times New Roman" w:cs="Times New Roman"/>
              <w:sz w:val="24"/>
              <w:szCs w:val="24"/>
            </w:rPr>
          </w:rPrChange>
        </w:rPr>
        <w:t>et al.</w:t>
      </w:r>
      <w:r>
        <w:rPr>
          <w:rFonts w:ascii="Times New Roman" w:eastAsia="Times New Roman" w:hAnsi="Times New Roman" w:cs="Times New Roman"/>
          <w:sz w:val="24"/>
          <w:szCs w:val="24"/>
        </w:rPr>
        <w:t xml:space="preserve"> calculate for operation with 0.5 MW net capacity and 80% capacity factor a fresh water production of 1175m</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/day, in very good agreement with </w:t>
      </w:r>
      <w:r>
        <w:rPr>
          <w:rFonts w:ascii="Times New Roman" w:eastAsia="Times New Roman" w:hAnsi="Times New Roman" w:cs="Times New Roman"/>
          <w:sz w:val="24"/>
          <w:szCs w:val="24"/>
        </w:rPr>
        <w:lastRenderedPageBreak/>
        <w:t xml:space="preserve">Vega. More realistically, especially given the grid integration potential we want to consider here, a capacity factor of ~70% should be taken if sized reasonably for the system, which increases the LCOE.  This co-benefit of desalinated water will be considered in our analysis as well.  Estimating the cost of water from regional water agencies we take a value of  US$2/m3 and test sensitivities for lower and higher water prices.  </w:t>
      </w:r>
    </w:p>
    <w:p w14:paraId="00000175" w14:textId="1DFFB2B9"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these data and parameters as background we now turn to the </w:t>
      </w:r>
      <w:del w:id="597" w:author="Robert Brecha" w:date="2020-08-25T15:28:00Z">
        <w:r w:rsidDel="008061D0">
          <w:rPr>
            <w:rFonts w:ascii="Times New Roman" w:eastAsia="Times New Roman" w:hAnsi="Times New Roman" w:cs="Times New Roman"/>
            <w:sz w:val="24"/>
            <w:szCs w:val="24"/>
          </w:rPr>
          <w:delText xml:space="preserve">second </w:delText>
        </w:r>
      </w:del>
      <w:ins w:id="598" w:author="Robert Brecha" w:date="2020-08-25T15:28:00Z">
        <w:r w:rsidR="008061D0">
          <w:rPr>
            <w:rFonts w:ascii="Times New Roman" w:eastAsia="Times New Roman" w:hAnsi="Times New Roman" w:cs="Times New Roman"/>
            <w:sz w:val="24"/>
            <w:szCs w:val="24"/>
          </w:rPr>
          <w:t xml:space="preserve">next </w:t>
        </w:r>
      </w:ins>
      <w:r>
        <w:rPr>
          <w:rFonts w:ascii="Times New Roman" w:eastAsia="Times New Roman" w:hAnsi="Times New Roman" w:cs="Times New Roman"/>
          <w:sz w:val="24"/>
          <w:szCs w:val="24"/>
        </w:rPr>
        <w:t>set of central considerations and results of this paper.</w:t>
      </w:r>
    </w:p>
    <w:p w14:paraId="00000176" w14:textId="77777777" w:rsidR="00841E46" w:rsidRDefault="0087110D">
      <w:pPr>
        <w:numPr>
          <w:ilvl w:val="0"/>
          <w:numId w:val="3"/>
        </w:numPr>
        <w:pBdr>
          <w:top w:val="nil"/>
          <w:left w:val="nil"/>
          <w:bottom w:val="nil"/>
          <w:right w:val="nil"/>
          <w:between w:val="nil"/>
        </w:pBdr>
        <w:spacing w:line="360" w:lineRule="auto"/>
        <w:jc w:val="both"/>
        <w:rPr>
          <w:b/>
          <w:color w:val="000000"/>
          <w:sz w:val="24"/>
          <w:szCs w:val="24"/>
        </w:rPr>
      </w:pPr>
      <w:r>
        <w:rPr>
          <w:rFonts w:ascii="Times New Roman" w:eastAsia="Times New Roman" w:hAnsi="Times New Roman" w:cs="Times New Roman"/>
          <w:b/>
          <w:color w:val="000000"/>
          <w:sz w:val="24"/>
          <w:szCs w:val="24"/>
        </w:rPr>
        <w:t>Load, residual load and system economic benefits of dispatchable capacity</w:t>
      </w:r>
    </w:p>
    <w:p w14:paraId="00000177" w14:textId="33E4E428"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best available science as summarized by the Intergovernmental Panel on Climate Change (IPCC)) (IPCC SR 1.5, 2019) and to be consistent with the Paris Agreement (</w:t>
      </w:r>
      <w:proofErr w:type="spellStart"/>
      <w:r>
        <w:rPr>
          <w:rFonts w:ascii="Times New Roman" w:eastAsia="Times New Roman" w:hAnsi="Times New Roman" w:cs="Times New Roman"/>
          <w:sz w:val="24"/>
          <w:szCs w:val="24"/>
        </w:rPr>
        <w:t>Rogelj</w:t>
      </w:r>
      <w:proofErr w:type="spellEnd"/>
      <w:r>
        <w:rPr>
          <w:rFonts w:ascii="Times New Roman" w:eastAsia="Times New Roman" w:hAnsi="Times New Roman" w:cs="Times New Roman"/>
          <w:sz w:val="24"/>
          <w:szCs w:val="24"/>
        </w:rPr>
        <w:t xml:space="preserve"> </w:t>
      </w:r>
      <w:r w:rsidRPr="000B27F7">
        <w:rPr>
          <w:rFonts w:ascii="Times New Roman" w:eastAsia="Times New Roman" w:hAnsi="Times New Roman" w:cs="Times New Roman"/>
          <w:i/>
          <w:iCs/>
          <w:sz w:val="24"/>
          <w:szCs w:val="24"/>
          <w:rPrChange w:id="599" w:author="Robert Brecha" w:date="2020-08-25T14:37:00Z">
            <w:rPr>
              <w:rFonts w:ascii="Times New Roman" w:eastAsia="Times New Roman" w:hAnsi="Times New Roman" w:cs="Times New Roman"/>
              <w:sz w:val="24"/>
              <w:szCs w:val="24"/>
            </w:rPr>
          </w:rPrChange>
        </w:rPr>
        <w:t>et al.</w:t>
      </w:r>
      <w:r>
        <w:rPr>
          <w:rFonts w:ascii="Times New Roman" w:eastAsia="Times New Roman" w:hAnsi="Times New Roman" w:cs="Times New Roman"/>
          <w:sz w:val="24"/>
          <w:szCs w:val="24"/>
        </w:rPr>
        <w:t xml:space="preserve">, 2011) requirement of a near-total phase-out of fossil fuels by mid-century, modeling integrated systems of 100% renewable energy has become an increasingly active field of research (Jacobson et al., 2015, Jacobson et al. 2017, </w:t>
      </w:r>
      <w:proofErr w:type="spellStart"/>
      <w:r>
        <w:rPr>
          <w:rFonts w:ascii="Times New Roman" w:eastAsia="Times New Roman" w:hAnsi="Times New Roman" w:cs="Times New Roman"/>
          <w:sz w:val="24"/>
          <w:szCs w:val="24"/>
        </w:rPr>
        <w:t>Löffler</w:t>
      </w:r>
      <w:proofErr w:type="spellEnd"/>
      <w:r>
        <w:rPr>
          <w:rFonts w:ascii="Times New Roman" w:eastAsia="Times New Roman" w:hAnsi="Times New Roman" w:cs="Times New Roman"/>
          <w:sz w:val="24"/>
          <w:szCs w:val="24"/>
        </w:rPr>
        <w:t xml:space="preserve"> et al., 2017, Ram et al. 2017, Ram et al. 2019).   Beyond climate change mitigation, to which SIDS contribute very little due to their small sizes, for many island nations dependence on fossil fuels is a fiscal drain, results in negative externalities in terms of health impacts, and does not contribute to resilience in the face of storm and climate change impacts.  The strong decrease in the past decade in the cost of solar photovoltaics, wind power and batteries, and in the near future, of electric vehicles, makes the outlines of a pathway forward to elimination of fossil fuels and reliance on sustainable, renewable sources of energy</w:t>
      </w:r>
      <w:ins w:id="600" w:author="Robert Brecha" w:date="2020-08-25T17:49:00Z">
        <w:r w:rsidR="00903A6C">
          <w:rPr>
            <w:rFonts w:ascii="Times New Roman" w:eastAsia="Times New Roman" w:hAnsi="Times New Roman" w:cs="Times New Roman"/>
            <w:sz w:val="24"/>
            <w:szCs w:val="24"/>
          </w:rPr>
          <w:t xml:space="preserve"> </w:t>
        </w:r>
      </w:ins>
      <w:ins w:id="601" w:author="Robert Brecha" w:date="2020-08-25T17:51:00Z">
        <w:r w:rsidR="00903A6C">
          <w:rPr>
            <w:rFonts w:ascii="Times New Roman" w:eastAsia="Times New Roman" w:hAnsi="Times New Roman" w:cs="Times New Roman"/>
            <w:sz w:val="24"/>
            <w:szCs w:val="24"/>
          </w:rPr>
          <w:fldChar w:fldCharType="begin" w:fldLock="1"/>
        </w:r>
      </w:ins>
      <w:r w:rsidR="00E84044">
        <w:rPr>
          <w:rFonts w:ascii="Times New Roman" w:eastAsia="Times New Roman" w:hAnsi="Times New Roman" w:cs="Times New Roman"/>
          <w:sz w:val="24"/>
          <w:szCs w:val="24"/>
        </w:rPr>
        <w:instrText xml:space="preserve">ADDIN CSL_CITATION {"citationItems":[{"id":"ITEM-1","itemData":{"ISBN":"9789295111004","author":[{"dropping-particle":"","family":"International Renewable Energy Agency (IRENA).","given":"","non-dropping-particle":"","parse-names":false,"suffix":""}],"id":"ITEM-1","issue":"February","issued":{"date-parts":[["2017"]]},"title":"Electric Vehicles: Technology Brief","type":"book"},"uris":["http://www.mendeley.com/documents/?uuid=3654bf5e-4da8-4cb3-bde5-81d1b39a1bb3"]},{"id":"ITEM-2","itemData":{"ISBN":"9789292601119","author":[{"dropping-particle":"","family":"IRENA","given":"(International Renewable Energy Agency)","non-dropping-particle":"","parse-names":false,"suffix":""}],"id":"ITEM-2","issued":{"date-parts":[["2019"]]},"title":"Renewable-Powered Future : Solutions To Integrate","type":"article-journal"},"uris":["http://www.mendeley.com/documents/?uuid=c61b7c7b-54f8-4cbe-9c27-35eeb2a8ab27"]},{"id":"ITEM-3","itemData":{"ISBN":"978-92-9260-040-2","author":[{"dropping-particle":"","family":"IRENA","given":"","non-dropping-particle":"","parse-names":false,"suffix":""}],"id":"ITEM-3","issued":{"date-parts":[["2018"]]},"publisher-place":"Abu Dhabi","title":"Renewable Power Generation Costs in 2017","type":"report"},"uris":["http://www.mendeley.com/documents/?uuid=94fe0909-623f-33ee-a92f-1baa18ce8e2a"]},{"id":"ITEM-4","itemData":{"ISBN":"9789292602444","author":[{"dropping-particle":"","family":"IRENA","given":"","non-dropping-particle":"","parse-names":false,"suffix":""}],"id":"ITEM-4","issued":{"date-parts":[["2020"]]},"title":"Renewable Power Generation Costs in 2019","type":"report"},"uris":["http://www.mendeley.com/documents/?uuid=f7c28fd6-fac4-47ee-84f6-53eb4d8a4857"]},{"id":"ITEM-5","itemData":{"DOI":"ISBN 978-92-9260-038-9 (PDF)","ISBN":"9789292600389","abstract":"Battery electricity storage is a key technology in the world’s transition to a sustainable energy system. This study shows that battery storage systems offer enormous deployment and cost-reduction potential.","author":[{"dropping-particle":"","family":"IRENA","given":"","non-dropping-particle":"","parse-names":false,"suffix":""}],"container-title":"Electricity-storage-and-renewables-costs-and-markets","id":"ITEM-5","issue":"October","issued":{"date-parts":[["2017"]]},"number-of-pages":"132","title":"Electricity storage and renewables: Costs and markets to 2030","type":"book"},"uris":["http://www.mendeley.com/documents/?uuid=e8cb069f-1278-42aa-87bc-58e541d8a8da"]},{"id":"ITEM-6","itemData":{"ISSN":"13203185","abstract":"2. Global status and trends 2.1. Mapping of 100% renewable energy targets In 2018, the IRENA Coalition for Action coordinated with partners4 to undertake a global mapping exercise to obtain a better understanding of 100% renewable energy targets on both the national and sub-national levels. This section outlines the main findings from this exercise. National level As of 2018, Coalition for Action findings reveal that as many as 53 countries had pledged to achieve some sort5 of 100% renewable energy target. Geographically, these country pledges are distributed as follows: Africa (18), Asia (13), Oceania (9), Central America and the Caribbean (8), Europe (4) and South America (1) (see Figure 1). Figure 1. Overview of 100% renewable energy targets on a national level Note: The information in the figure is based solely on data reported to one of the data sources. Accordingly, the countries committed to a 100% renewable energy target may have changed since the data were reported. “Not specified” refers to countries having not given further indication or defined the scope and boundary of their 100% renewable energy pledges. Source: Data included in the figure were compiled by IRENA Coalition for Action with material provided by CDP, CAN, C40, Sierra Club, DEnet, DBU, Renewable cities, The Global 100% Renewable Energy Platform and ICLEI. 4 Partners part of this large global data collection exercise include: ICLEI, CDP, CAN, C40, Sierra Club, DEnet, DBU, Renewable cities, IRENA and The Global 100% Renewable Energy Platform. 5 Many 100% pledges have not been clearly defined in terms of sectoral and geographical scope and boundaries nor whether they refer to production or consumption, direct or indirect energy use. However, for the purpose of this report all reported pledges to reach 100% renewables have been included in the analysis. 1 17 13 1 7 1 3 3 6 1 0 10 20 30 40 50 60 All sectors Electricity only Not specified Number of Targets Africa Asia Central America and the Caribbean Europe Oceania South America 11 Towards 100% Renewable Energy This mapping of targets shows that the level of detail varies with regard to which specific sectors are encompassed by the adopted targets. The large majority – 44 countries – have a 100% renewable energy target without specifying the scope and boundary of their pledge, such as the concerned end-use sectors. Eight countries – Austria, Cape Verde, Costa Rica, Fiji, Iceland, Solomon Islands, Sweden and Tuvalu – have adopted the…","author":[{"dropping-particle":"","family":"IRENA","given":"","non-dropping-particle":"","parse-names":false,"suffix":""}],"id":"ITEM-6","issued":{"date-parts":[["2019"]]},"title":"TOWARDS 100% RENEWABLE ENERGY: STATUS, TRENDS AND LESSONS LEARNED","type":"report"},"uris":["http://www.mendeley.com/documents/?uuid=337aa68d-686f-4615-96f0-a76823f22293"]},{"id":"ITEM-7","itemData":{"abstract":"Comparative LCOE analysis for various generation technologies on a $/MWh basis, including sensitivities for U.S. federal tax subsidies, fuel prices and costs of capital </w:instrText>
      </w:r>
      <w:r w:rsidR="00E84044">
        <w:rPr>
          <w:rFonts w:ascii="Times New Roman" w:eastAsia="Times New Roman" w:hAnsi="Times New Roman" w:cs="Times New Roman"/>
          <w:sz w:val="24"/>
          <w:szCs w:val="24"/>
        </w:rPr>
        <w:instrText xml:space="preserve"> Illustration of how the LCOE of onshore wind and utility-scale solar compare to the marginal cost of selected conventional generation technologies </w:instrText>
      </w:r>
      <w:r w:rsidR="00E84044">
        <w:rPr>
          <w:rFonts w:ascii="Times New Roman" w:eastAsia="Times New Roman" w:hAnsi="Times New Roman" w:cs="Times New Roman"/>
          <w:sz w:val="24"/>
          <w:szCs w:val="24"/>
        </w:rPr>
        <w:instrText xml:space="preserve"> Historical LCOE comparison of various utility-scale generation technologies </w:instrText>
      </w:r>
      <w:r w:rsidR="00E84044">
        <w:rPr>
          <w:rFonts w:ascii="Times New Roman" w:eastAsia="Times New Roman" w:hAnsi="Times New Roman" w:cs="Times New Roman"/>
          <w:sz w:val="24"/>
          <w:szCs w:val="24"/>
        </w:rPr>
        <w:instrText xml:space="preserve"> Illustration of the historical LCOE declines for wind and utility-scale solar technologies </w:instrText>
      </w:r>
      <w:r w:rsidR="00E84044">
        <w:rPr>
          <w:rFonts w:ascii="Times New Roman" w:eastAsia="Times New Roman" w:hAnsi="Times New Roman" w:cs="Times New Roman"/>
          <w:sz w:val="24"/>
          <w:szCs w:val="24"/>
        </w:rPr>
        <w:instrText xml:space="preserve"> Illustration of how the LCOEs of utility-scale solar and wind compare to those of gas peaking and combined cycle </w:instrText>
      </w:r>
      <w:r w:rsidR="00E84044">
        <w:rPr>
          <w:rFonts w:ascii="Times New Roman" w:eastAsia="Times New Roman" w:hAnsi="Times New Roman" w:cs="Times New Roman"/>
          <w:sz w:val="24"/>
          <w:szCs w:val="24"/>
        </w:rPr>
        <w:instrText xml:space="preserve"> Comparison of capital costs on a $/kW basis for various generation technologies </w:instrText>
      </w:r>
      <w:r w:rsidR="00E84044">
        <w:rPr>
          <w:rFonts w:ascii="Times New Roman" w:eastAsia="Times New Roman" w:hAnsi="Times New Roman" w:cs="Times New Roman"/>
          <w:sz w:val="24"/>
          <w:szCs w:val="24"/>
        </w:rPr>
        <w:instrText xml:space="preserve"> Deconstruction of the LCOE for various generation technologies by capital cost, fixed operations and maintenance expense, variable operations and maintenance expense and fuel cost </w:instrText>
      </w:r>
      <w:r w:rsidR="00E84044">
        <w:rPr>
          <w:rFonts w:ascii="Times New Roman" w:eastAsia="Times New Roman" w:hAnsi="Times New Roman" w:cs="Times New Roman"/>
          <w:sz w:val="24"/>
          <w:szCs w:val="24"/>
        </w:rPr>
        <w:instrText xml:space="preserve"> Overview of the methodology utilized to prepare Lazard’s LCOE analysis </w:instrText>
      </w:r>
      <w:r w:rsidR="00E84044">
        <w:rPr>
          <w:rFonts w:ascii="Times New Roman" w:eastAsia="Times New Roman" w:hAnsi="Times New Roman" w:cs="Times New Roman"/>
          <w:sz w:val="24"/>
          <w:szCs w:val="24"/>
        </w:rPr>
        <w:instrText xml:space="preserve"> Considerations regarding the operating characteristics and applications of various generation technologies </w:instrText>
      </w:r>
      <w:r w:rsidR="00E84044">
        <w:rPr>
          <w:rFonts w:ascii="Times New Roman" w:eastAsia="Times New Roman" w:hAnsi="Times New Roman" w:cs="Times New Roman"/>
          <w:sz w:val="24"/>
          <w:szCs w:val="24"/>
        </w:rPr>
        <w:instrText xml:space="preserve"> An illustrative comparison of the value of carbon abatement of various renewable energy technologies </w:instrText>
      </w:r>
      <w:r w:rsidR="00E84044">
        <w:rPr>
          <w:rFonts w:ascii="Times New Roman" w:eastAsia="Times New Roman" w:hAnsi="Times New Roman" w:cs="Times New Roman"/>
          <w:sz w:val="24"/>
          <w:szCs w:val="24"/>
        </w:rPr>
        <w:instrText xml:space="preserve"> Summary of assumptions utilized in Lazard’s LCOE analysis </w:instrText>
      </w:r>
      <w:r w:rsidR="00E84044">
        <w:rPr>
          <w:rFonts w:ascii="Times New Roman" w:eastAsia="Times New Roman" w:hAnsi="Times New Roman" w:cs="Times New Roman"/>
          <w:sz w:val="24"/>
          <w:szCs w:val="24"/>
        </w:rPr>
        <w:instrText> Summary considerations in respect of Lazard’s approach to evaluating the LCOE of various conventional and renewable energy technologies Other factors would also have a potentially significant effect on the results contained herein, but have not been examined in the scope of this current analysis. These additional factors, among others, could include: capacity value vs. energy value; network upgrades, transmission, congestion or other integration-related costs; significant permitting or other development costs, unless otherwise noted; and costs of complying with various environmental regulations (e.g., carbon emissions offsets or emissions control systems). This analysis also does not address potential social and environmental externalities, including, for example, the social costs and rate consequences for those who cannot afford distributed generation solutions, as well as the long-term residual and societal consequences of various conventional generation technologies that are difficult to measure (e.g., nuclear waste disposal, airborne pollutants, greenhouse gases,","author":[{"dropping-particle":"","family":"Lazard","given":"","non-dropping-particle":"","parse-names":false,"suffix":""}],"id":"ITEM-7","issue":"November","issued":{"date-parts":[["2019"]]},"title":"Lazard’s levelized cost of energy analysis — version 13.0","type":"report"},"uris":["http://www.mendeley.com/documents/?uuid=2fbad6a9-9746-4b57-abc4-b8beddcfce16"]},{"id":"ITEM-8","itemData":{"ISSN":"0300-9173","abstract":"It should be recognised that building new measures of wellbeing and progress may require several iterations, as an initial set of indicators may need further development and refining. This chapter mentions several frameworks that have been proposed to measure the progress of societies. The point is simply that there are potentially useful frameworks that seek to capture the definition and scope of national wellbeing. They provide potential starting points. However, the framework that is most suitable for a given locality, country or group of countries should be determined through a process of deciding and meeting user requirements, which is explored in the chapter. For the wellbeing conceptual framework that the Organisation for Economic Co-operation and Development (OECD) actually adopted, individual wellbeing is defined through eight quality-of-life domains and three domains for material conditions.","author":[{"dropping-particle":"","family":"Lazard","given":"","non-dropping-particle":"","parse-names":false,"suffix":""}],"id":"ITEM-8","issued":{"date-parts":[["2019"]]},"title":"LAZARD’S LEVELIZED COST OF STORAGE ANALYSIS—VERSION 5.0","type":"report"},"uris":["http://www.mendeley.com/documents/?uuid=953da277-cbd7-41c5-869f-51f32bcb7edf"]}],"mendeley":{"formattedCitation":"(International Renewable Energy Agency (IRENA)., 2017; IRENA, 2017, 2018, 2019a, 2020, 2019b; Lazard, 2019a, 2019b)","plainTextFormattedCitation":"(International Renewable Energy Agency (IRENA)., 2017; IRENA, 2017, 2018, 2019a, 2020, 2019b; Lazard, 2019a, 2019b)","previouslyFormattedCitation":"(International Renewable Energy Agency (IRENA)., 2017; IRENA, 2017, 2018, 2019a, 2020, 2019b; Lazard, 2019a, 2019b)"},"properties":{"noteIndex":0},"schema":"https://github.com/citation-style-language/schema/raw/master/csl-citation.json"}</w:instrText>
      </w:r>
      <w:r w:rsidR="00903A6C">
        <w:rPr>
          <w:rFonts w:ascii="Times New Roman" w:eastAsia="Times New Roman" w:hAnsi="Times New Roman" w:cs="Times New Roman"/>
          <w:sz w:val="24"/>
          <w:szCs w:val="24"/>
        </w:rPr>
        <w:fldChar w:fldCharType="separate"/>
      </w:r>
      <w:r w:rsidR="00CA50FD" w:rsidRPr="00CA50FD">
        <w:rPr>
          <w:rFonts w:ascii="Times New Roman" w:eastAsia="Times New Roman" w:hAnsi="Times New Roman" w:cs="Times New Roman"/>
          <w:noProof/>
          <w:sz w:val="24"/>
          <w:szCs w:val="24"/>
        </w:rPr>
        <w:t>(International Renewable Energy Agency (IRENA)., 2017; IRENA, 2017, 2018, 2019a, 2020, 2019b; Lazard, 2019a, 2019b)</w:t>
      </w:r>
      <w:ins w:id="602" w:author="Robert Brecha" w:date="2020-08-25T17:51:00Z">
        <w:r w:rsidR="00903A6C">
          <w:rPr>
            <w:rFonts w:ascii="Times New Roman" w:eastAsia="Times New Roman" w:hAnsi="Times New Roman" w:cs="Times New Roman"/>
            <w:sz w:val="24"/>
            <w:szCs w:val="24"/>
          </w:rPr>
          <w:fldChar w:fldCharType="end"/>
        </w:r>
      </w:ins>
      <w:r w:rsidRPr="00903A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goal of this section is to examine OTEC, desalination in context.  </w:t>
      </w:r>
    </w:p>
    <w:p w14:paraId="00000178" w14:textId="7777777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there is a tradeoff between the possibility of integrating high percentages of variable renewables and the use of either storage or a dispatchable power source.  As we shall show, adding a relatively small amount of dispatchable capacity, even if expensive (LCOE) when considered in isolation, can enable a significantly increased uptake in much cheaper wind and solar energy.  Thus, when one considers an overall </w:t>
      </w:r>
      <w:r>
        <w:rPr>
          <w:rFonts w:ascii="Times New Roman" w:eastAsia="Times New Roman" w:hAnsi="Times New Roman" w:cs="Times New Roman"/>
          <w:i/>
          <w:sz w:val="24"/>
          <w:szCs w:val="24"/>
        </w:rPr>
        <w:t>system</w:t>
      </w:r>
      <w:r>
        <w:rPr>
          <w:rFonts w:ascii="Times New Roman" w:eastAsia="Times New Roman" w:hAnsi="Times New Roman" w:cs="Times New Roman"/>
          <w:sz w:val="24"/>
          <w:szCs w:val="24"/>
        </w:rPr>
        <w:t xml:space="preserve"> LCOE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there can still be a benefit of the apparently expensive technology.  (Yang, </w:t>
      </w:r>
      <w:proofErr w:type="spellStart"/>
      <w:r>
        <w:rPr>
          <w:rFonts w:ascii="Times New Roman" w:eastAsia="Times New Roman" w:hAnsi="Times New Roman" w:cs="Times New Roman"/>
          <w:sz w:val="24"/>
          <w:szCs w:val="24"/>
        </w:rPr>
        <w:t>Bremner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Menictas</w:t>
      </w:r>
      <w:proofErr w:type="spellEnd"/>
      <w:r>
        <w:rPr>
          <w:rFonts w:ascii="Times New Roman" w:eastAsia="Times New Roman" w:hAnsi="Times New Roman" w:cs="Times New Roman"/>
          <w:sz w:val="24"/>
          <w:szCs w:val="24"/>
        </w:rPr>
        <w:t xml:space="preserve">, &amp; Kay, 2018) </w:t>
      </w:r>
    </w:p>
    <w:p w14:paraId="00000179" w14:textId="54EA2D44" w:rsidR="00841E46" w:rsidRDefault="00276A2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 trade-offs w</w:t>
      </w:r>
      <w:r w:rsidR="0087110D">
        <w:rPr>
          <w:rFonts w:ascii="Times New Roman" w:eastAsia="Times New Roman" w:hAnsi="Times New Roman" w:cs="Times New Roman"/>
          <w:sz w:val="24"/>
          <w:szCs w:val="24"/>
        </w:rPr>
        <w:t>e construct a Python-based model (available at … ) and assume a fictitious Caribbean island with a yearly electricity generation of 250 GWh</w:t>
      </w:r>
      <w:r w:rsidR="008061D0">
        <w:rPr>
          <w:rFonts w:ascii="Times New Roman" w:eastAsia="Times New Roman" w:hAnsi="Times New Roman" w:cs="Times New Roman"/>
          <w:sz w:val="24"/>
          <w:szCs w:val="24"/>
        </w:rPr>
        <w:t xml:space="preserve"> and a peak demand of 37MW</w:t>
      </w:r>
      <w:r w:rsidR="0087110D">
        <w:rPr>
          <w:rFonts w:ascii="Times New Roman" w:eastAsia="Times New Roman" w:hAnsi="Times New Roman" w:cs="Times New Roman"/>
          <w:sz w:val="24"/>
          <w:szCs w:val="24"/>
        </w:rPr>
        <w:t xml:space="preserve">.  Hourly demand data can be taken in this case from data available for synthetic demand curves generated as part of 100% renewable energy modeling efforts </w:t>
      </w:r>
      <w:r w:rsidR="0087110D">
        <w:rPr>
          <w:rFonts w:ascii="Times New Roman" w:eastAsia="Times New Roman" w:hAnsi="Times New Roman" w:cs="Times New Roman"/>
          <w:sz w:val="24"/>
          <w:szCs w:val="24"/>
        </w:rPr>
        <w:lastRenderedPageBreak/>
        <w:t>(</w:t>
      </w:r>
      <w:proofErr w:type="spellStart"/>
      <w:r w:rsidR="0087110D">
        <w:rPr>
          <w:rFonts w:ascii="Times New Roman" w:eastAsia="Times New Roman" w:hAnsi="Times New Roman" w:cs="Times New Roman"/>
          <w:sz w:val="24"/>
          <w:szCs w:val="24"/>
        </w:rPr>
        <w:t>Toktarova</w:t>
      </w:r>
      <w:proofErr w:type="spellEnd"/>
      <w:r w:rsidR="0087110D">
        <w:rPr>
          <w:rFonts w:ascii="Times New Roman" w:eastAsia="Times New Roman" w:hAnsi="Times New Roman" w:cs="Times New Roman"/>
          <w:sz w:val="24"/>
          <w:szCs w:val="24"/>
        </w:rPr>
        <w:t xml:space="preserve"> et al. (2019)); alternatively actual data can be used if these are available.   These synthetic load curves tend to all be </w:t>
      </w:r>
      <w:r w:rsidR="008061D0">
        <w:rPr>
          <w:rFonts w:ascii="Times New Roman" w:eastAsia="Times New Roman" w:hAnsi="Times New Roman" w:cs="Times New Roman"/>
          <w:sz w:val="24"/>
          <w:szCs w:val="24"/>
        </w:rPr>
        <w:t>very similar</w:t>
      </w:r>
      <w:r w:rsidR="0087110D">
        <w:rPr>
          <w:rFonts w:ascii="Times New Roman" w:eastAsia="Times New Roman" w:hAnsi="Times New Roman" w:cs="Times New Roman"/>
          <w:sz w:val="24"/>
          <w:szCs w:val="24"/>
        </w:rPr>
        <w:t xml:space="preserve"> for smaller Caribbean islands except for the overall amplitude.  Comparison with real data also shows a somewhat exaggerated secondary evening peak for the synthetic data.  </w:t>
      </w:r>
    </w:p>
    <w:p w14:paraId="0000017A" w14:textId="02CCE978"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Solar and wind power generation for a given modeled installed capacity can </w:t>
      </w:r>
      <w:r w:rsidR="008061D0">
        <w:rPr>
          <w:rFonts w:ascii="Times New Roman" w:eastAsia="Times New Roman" w:hAnsi="Times New Roman" w:cs="Times New Roman"/>
          <w:sz w:val="24"/>
          <w:szCs w:val="24"/>
        </w:rPr>
        <w:t xml:space="preserve">for a first approximation </w:t>
      </w:r>
      <w:r>
        <w:rPr>
          <w:rFonts w:ascii="Times New Roman" w:eastAsia="Times New Roman" w:hAnsi="Times New Roman" w:cs="Times New Roman"/>
          <w:sz w:val="24"/>
          <w:szCs w:val="24"/>
        </w:rPr>
        <w:t xml:space="preserve">be obtained from </w:t>
      </w:r>
      <w:hyperlink r:id="rId30">
        <w:r>
          <w:rPr>
            <w:rFonts w:ascii="Times New Roman" w:eastAsia="Times New Roman" w:hAnsi="Times New Roman" w:cs="Times New Roman"/>
            <w:color w:val="0563C1"/>
            <w:sz w:val="24"/>
            <w:szCs w:val="24"/>
            <w:u w:val="single"/>
          </w:rPr>
          <w:t>https://www.renewables.ninja/</w:t>
        </w:r>
      </w:hyperlink>
      <w:r>
        <w:rPr>
          <w:rFonts w:ascii="Times New Roman" w:eastAsia="Times New Roman" w:hAnsi="Times New Roman" w:cs="Times New Roman"/>
          <w:sz w:val="24"/>
          <w:szCs w:val="24"/>
        </w:rPr>
        <w:t xml:space="preserve"> based on reanalysis data rather than actual </w:t>
      </w:r>
      <w:r>
        <w:rPr>
          <w:rFonts w:ascii="Times New Roman" w:eastAsia="Times New Roman" w:hAnsi="Times New Roman" w:cs="Times New Roman"/>
          <w:i/>
          <w:sz w:val="24"/>
          <w:szCs w:val="24"/>
        </w:rPr>
        <w:t xml:space="preserve">in situ </w:t>
      </w:r>
      <w:r>
        <w:rPr>
          <w:rFonts w:ascii="Times New Roman" w:eastAsia="Times New Roman" w:hAnsi="Times New Roman" w:cs="Times New Roman"/>
          <w:sz w:val="24"/>
          <w:szCs w:val="24"/>
        </w:rPr>
        <w:t>measurements</w:t>
      </w:r>
      <w:r w:rsidR="008061D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With these data sets, each of which can be scaled in amplitude to represent different levels of production of wind and solar power, as well as for different overall demand, an hourly time series can be constructed that shows the residual load after VRE has been taken into account,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load minus solar and wind power.  For an assumed installed capacity of a dispatchable source (OTEC in this case, but this could be made up of different sources), if the residual load from VRE is positive,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not demand is not satisfied, then the dispatchable source is used to fill in the gap up to its maximum capacity.  In the model, the dispatchable source is also assumed to have a minimum output that is chosen to be 25% of the  maximum capacity.  Finally, storage is integrated into the model with a given capacity (MWh) and power output (MW) (batteries, either at utility-scale or in an integrated grid with electric vehicles, or perhaps hydrogen with fuel cells) such that an oversupply of VRE can charge the storage, or undersupply of VRE + dispatchable source results in discharge of the storage; the dispatchable renewable source can also be used to charge the battery up to its maximum capacity.  This process is modeled for each hour of the year with the goal of satisfying demand at each hour, while keeping track as well of the capacity factor of the dispatchable source, the state of charge of the storage, and the total curtailed amount of VRE during the year.</w:t>
      </w:r>
      <w:r w:rsidR="00903A6C">
        <w:rPr>
          <w:rFonts w:ascii="Times New Roman" w:eastAsia="Times New Roman" w:hAnsi="Times New Roman" w:cs="Times New Roman"/>
          <w:sz w:val="24"/>
          <w:szCs w:val="24"/>
        </w:rPr>
        <w:t xml:space="preserve"> A convenient way to visualize the various trade-offs that arise, including that of meeting demand vs. curtailing variable renewable energy (which can in some cases be part of an optimal solution) is through the use of Residual Load Duration Curves.  </w:t>
      </w:r>
    </w:p>
    <w:p w14:paraId="0000017B" w14:textId="1A81D5C5"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variety of combinations of dispatchable renewable source, storage capacity and variable renewable energy (wind +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can meet demand for all hours of the year.  Using this model it is possible to find the amount of storage (in MWh) needed for a given combination of wind,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and dispatchable renewable power (e.g. OTEC) capacities such that demand for all hours of the year is met.   Table </w:t>
      </w:r>
      <w:sdt>
        <w:sdtPr>
          <w:tag w:val="goog_rdk_582"/>
          <w:id w:val="96985167"/>
        </w:sdtPr>
        <w:sdtContent>
          <w:r>
            <w:rPr>
              <w:rFonts w:ascii="Times New Roman" w:eastAsia="Times New Roman" w:hAnsi="Times New Roman" w:cs="Times New Roman"/>
              <w:sz w:val="24"/>
              <w:szCs w:val="24"/>
            </w:rPr>
            <w:t>5</w:t>
          </w:r>
        </w:sdtContent>
      </w:sdt>
      <w:sdt>
        <w:sdtPr>
          <w:tag w:val="goog_rdk_583"/>
          <w:id w:val="-1355800570"/>
          <w:showingPlcHdr/>
        </w:sdtPr>
        <w:sdtContent>
          <w:r w:rsidR="00BD1D31">
            <w:t xml:space="preserve">     </w:t>
          </w:r>
        </w:sdtContent>
      </w:sdt>
      <w:r>
        <w:rPr>
          <w:rFonts w:ascii="Times New Roman" w:eastAsia="Times New Roman" w:hAnsi="Times New Roman" w:cs="Times New Roman"/>
          <w:sz w:val="24"/>
          <w:szCs w:val="24"/>
        </w:rPr>
        <w:t xml:space="preserve"> summarizes input parameters and assumptions used for the scenarios, while Fig. </w:t>
      </w:r>
      <w:sdt>
        <w:sdtPr>
          <w:tag w:val="goog_rdk_584"/>
          <w:id w:val="-860350424"/>
        </w:sdtPr>
        <w:sdtContent>
          <w:r>
            <w:rPr>
              <w:rFonts w:ascii="Times New Roman" w:eastAsia="Times New Roman" w:hAnsi="Times New Roman" w:cs="Times New Roman"/>
              <w:sz w:val="24"/>
              <w:szCs w:val="24"/>
            </w:rPr>
            <w:t>8</w:t>
          </w:r>
        </w:sdtContent>
      </w:sdt>
      <w:sdt>
        <w:sdtPr>
          <w:tag w:val="goog_rdk_585"/>
          <w:id w:val="114946670"/>
          <w:showingPlcHdr/>
        </w:sdtPr>
        <w:sdtContent>
          <w:r w:rsidR="00BD1D31">
            <w:t xml:space="preserve">     </w:t>
          </w:r>
        </w:sdtContent>
      </w:sdt>
      <w:r>
        <w:rPr>
          <w:rFonts w:ascii="Times New Roman" w:eastAsia="Times New Roman" w:hAnsi="Times New Roman" w:cs="Times New Roman"/>
          <w:sz w:val="24"/>
          <w:szCs w:val="24"/>
        </w:rPr>
        <w:t xml:space="preserve"> shows results for some potential scenarios the resulting energy mix that leads to coverage of demand for all hours of the year.</w:t>
      </w:r>
    </w:p>
    <w:p w14:paraId="406C967B" w14:textId="4588CEB5" w:rsidR="004F62B4" w:rsidRDefault="004F62B4" w:rsidP="004F62B4">
      <w:pPr>
        <w:pStyle w:val="Caption"/>
        <w:keepNext/>
        <w:pPrChange w:id="603" w:author="Robert Brecha" w:date="2020-08-28T17:24:00Z">
          <w:pPr/>
        </w:pPrChange>
      </w:pPr>
      <w:r>
        <w:lastRenderedPageBreak/>
        <w:t xml:space="preserve">Table </w:t>
      </w:r>
      <w:fldSimple w:instr=" SEQ Table \* ARABIC ">
        <w:r w:rsidR="00BD1D31">
          <w:rPr>
            <w:noProof/>
          </w:rPr>
          <w:t>3</w:t>
        </w:r>
      </w:fldSimple>
      <w:r>
        <w:t xml:space="preserve"> - Parameters for the evaluation of system levelized costs of energy (</w:t>
      </w:r>
      <w:proofErr w:type="spellStart"/>
      <w:r>
        <w:t>sLCOE</w:t>
      </w:r>
      <w:proofErr w:type="spellEnd"/>
      <w:r>
        <w:t xml:space="preserve">) for different combinations of solar </w:t>
      </w:r>
      <w:proofErr w:type="spellStart"/>
      <w:r>
        <w:t>pv</w:t>
      </w:r>
      <w:proofErr w:type="spellEnd"/>
      <w:r>
        <w:t>, wind, dispatchable renewable and storage</w:t>
      </w:r>
    </w:p>
    <w:tbl>
      <w:tblPr>
        <w:tblStyle w:val="2"/>
        <w:tblW w:w="61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962"/>
        <w:gridCol w:w="1446"/>
        <w:gridCol w:w="1720"/>
      </w:tblGrid>
      <w:tr w:rsidR="00841E46" w14:paraId="725AC808" w14:textId="77777777">
        <w:trPr>
          <w:trHeight w:val="590"/>
        </w:trPr>
        <w:tc>
          <w:tcPr>
            <w:tcW w:w="2962" w:type="dxa"/>
            <w:shd w:val="clear" w:color="auto" w:fill="auto"/>
            <w:vAlign w:val="bottom"/>
          </w:tcPr>
          <w:p w14:paraId="0000017C"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Peak power</w:t>
            </w:r>
          </w:p>
        </w:tc>
        <w:tc>
          <w:tcPr>
            <w:tcW w:w="1446" w:type="dxa"/>
            <w:shd w:val="clear" w:color="auto" w:fill="auto"/>
            <w:vAlign w:val="bottom"/>
          </w:tcPr>
          <w:p w14:paraId="0000017D"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37.2</w:t>
            </w:r>
          </w:p>
        </w:tc>
        <w:tc>
          <w:tcPr>
            <w:tcW w:w="1720" w:type="dxa"/>
            <w:vAlign w:val="bottom"/>
          </w:tcPr>
          <w:p w14:paraId="0000017E"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w:t>
            </w:r>
          </w:p>
        </w:tc>
      </w:tr>
      <w:tr w:rsidR="00841E46" w14:paraId="1FB8D5B7" w14:textId="77777777">
        <w:trPr>
          <w:trHeight w:val="590"/>
        </w:trPr>
        <w:tc>
          <w:tcPr>
            <w:tcW w:w="2962" w:type="dxa"/>
            <w:shd w:val="clear" w:color="auto" w:fill="auto"/>
            <w:vAlign w:val="bottom"/>
          </w:tcPr>
          <w:p w14:paraId="0000017F"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Yearly energy</w:t>
            </w:r>
          </w:p>
        </w:tc>
        <w:tc>
          <w:tcPr>
            <w:tcW w:w="1446" w:type="dxa"/>
            <w:shd w:val="clear" w:color="auto" w:fill="auto"/>
            <w:vAlign w:val="bottom"/>
          </w:tcPr>
          <w:p w14:paraId="00000180"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1720" w:type="dxa"/>
            <w:vAlign w:val="bottom"/>
          </w:tcPr>
          <w:p w14:paraId="00000181"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GWh</w:t>
            </w:r>
          </w:p>
        </w:tc>
      </w:tr>
      <w:tr w:rsidR="00841E46" w14:paraId="10EB9C3C" w14:textId="77777777">
        <w:trPr>
          <w:trHeight w:val="295"/>
        </w:trPr>
        <w:tc>
          <w:tcPr>
            <w:tcW w:w="2962" w:type="dxa"/>
            <w:shd w:val="clear" w:color="auto" w:fill="auto"/>
            <w:vAlign w:val="bottom"/>
          </w:tcPr>
          <w:p w14:paraId="00000182"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wind</w:t>
            </w:r>
          </w:p>
        </w:tc>
        <w:tc>
          <w:tcPr>
            <w:tcW w:w="1446" w:type="dxa"/>
            <w:shd w:val="clear" w:color="auto" w:fill="auto"/>
            <w:vAlign w:val="bottom"/>
          </w:tcPr>
          <w:p w14:paraId="00000183"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75 </w:t>
            </w:r>
          </w:p>
        </w:tc>
        <w:tc>
          <w:tcPr>
            <w:tcW w:w="1720" w:type="dxa"/>
            <w:shd w:val="clear" w:color="auto" w:fill="auto"/>
            <w:vAlign w:val="bottom"/>
          </w:tcPr>
          <w:p w14:paraId="00000184"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841E46" w14:paraId="39D5599A" w14:textId="77777777">
        <w:trPr>
          <w:trHeight w:val="295"/>
        </w:trPr>
        <w:tc>
          <w:tcPr>
            <w:tcW w:w="2962" w:type="dxa"/>
            <w:shd w:val="clear" w:color="auto" w:fill="auto"/>
            <w:vAlign w:val="bottom"/>
          </w:tcPr>
          <w:p w14:paraId="00000185"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levelized cost of solar </w:t>
            </w:r>
            <w:proofErr w:type="spellStart"/>
            <w:r>
              <w:rPr>
                <w:rFonts w:ascii="Times New Roman" w:eastAsia="Times New Roman" w:hAnsi="Times New Roman" w:cs="Times New Roman"/>
                <w:sz w:val="24"/>
                <w:szCs w:val="24"/>
              </w:rPr>
              <w:t>pv</w:t>
            </w:r>
            <w:proofErr w:type="spellEnd"/>
          </w:p>
        </w:tc>
        <w:tc>
          <w:tcPr>
            <w:tcW w:w="1446" w:type="dxa"/>
            <w:shd w:val="clear" w:color="auto" w:fill="auto"/>
            <w:vAlign w:val="bottom"/>
          </w:tcPr>
          <w:p w14:paraId="00000186"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75 </w:t>
            </w:r>
          </w:p>
        </w:tc>
        <w:tc>
          <w:tcPr>
            <w:tcW w:w="1720" w:type="dxa"/>
            <w:shd w:val="clear" w:color="auto" w:fill="auto"/>
            <w:vAlign w:val="bottom"/>
          </w:tcPr>
          <w:p w14:paraId="00000187"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841E46" w14:paraId="48DB3E70" w14:textId="77777777">
        <w:trPr>
          <w:trHeight w:val="295"/>
        </w:trPr>
        <w:tc>
          <w:tcPr>
            <w:tcW w:w="2962" w:type="dxa"/>
            <w:shd w:val="clear" w:color="auto" w:fill="auto"/>
            <w:vAlign w:val="bottom"/>
          </w:tcPr>
          <w:p w14:paraId="00000188"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dispatchable</w:t>
            </w:r>
          </w:p>
        </w:tc>
        <w:tc>
          <w:tcPr>
            <w:tcW w:w="1446" w:type="dxa"/>
            <w:shd w:val="clear" w:color="auto" w:fill="auto"/>
            <w:vAlign w:val="bottom"/>
          </w:tcPr>
          <w:p w14:paraId="00000189"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300 </w:t>
            </w:r>
          </w:p>
        </w:tc>
        <w:tc>
          <w:tcPr>
            <w:tcW w:w="1720" w:type="dxa"/>
            <w:shd w:val="clear" w:color="auto" w:fill="auto"/>
            <w:vAlign w:val="bottom"/>
          </w:tcPr>
          <w:p w14:paraId="0000018A"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841E46" w14:paraId="1DF73232" w14:textId="77777777">
        <w:trPr>
          <w:trHeight w:val="295"/>
        </w:trPr>
        <w:tc>
          <w:tcPr>
            <w:tcW w:w="2962" w:type="dxa"/>
            <w:shd w:val="clear" w:color="auto" w:fill="auto"/>
            <w:vAlign w:val="bottom"/>
          </w:tcPr>
          <w:p w14:paraId="0000018B"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levelized cost of storage</w:t>
            </w:r>
          </w:p>
        </w:tc>
        <w:tc>
          <w:tcPr>
            <w:tcW w:w="1446" w:type="dxa"/>
            <w:shd w:val="clear" w:color="auto" w:fill="auto"/>
            <w:vAlign w:val="bottom"/>
          </w:tcPr>
          <w:p w14:paraId="0000018C"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300 </w:t>
            </w:r>
          </w:p>
        </w:tc>
        <w:tc>
          <w:tcPr>
            <w:tcW w:w="1720" w:type="dxa"/>
            <w:shd w:val="clear" w:color="auto" w:fill="auto"/>
            <w:vAlign w:val="bottom"/>
          </w:tcPr>
          <w:p w14:paraId="0000018D"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/MWh</w:t>
            </w:r>
          </w:p>
        </w:tc>
      </w:tr>
      <w:tr w:rsidR="00841E46" w14:paraId="2F4D6408" w14:textId="77777777">
        <w:trPr>
          <w:trHeight w:val="295"/>
        </w:trPr>
        <w:tc>
          <w:tcPr>
            <w:tcW w:w="2962" w:type="dxa"/>
            <w:shd w:val="clear" w:color="auto" w:fill="auto"/>
            <w:vAlign w:val="bottom"/>
          </w:tcPr>
          <w:p w14:paraId="0000018E"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lifetime of storage</w:t>
            </w:r>
          </w:p>
        </w:tc>
        <w:tc>
          <w:tcPr>
            <w:tcW w:w="1446" w:type="dxa"/>
            <w:shd w:val="clear" w:color="auto" w:fill="auto"/>
            <w:vAlign w:val="bottom"/>
          </w:tcPr>
          <w:p w14:paraId="0000018F"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20" w:type="dxa"/>
            <w:shd w:val="clear" w:color="auto" w:fill="auto"/>
            <w:vAlign w:val="bottom"/>
          </w:tcPr>
          <w:p w14:paraId="00000190"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years</w:t>
            </w:r>
          </w:p>
        </w:tc>
      </w:tr>
      <w:tr w:rsidR="00841E46" w14:paraId="470365C4" w14:textId="77777777">
        <w:trPr>
          <w:trHeight w:val="295"/>
        </w:trPr>
        <w:tc>
          <w:tcPr>
            <w:tcW w:w="2962" w:type="dxa"/>
            <w:shd w:val="clear" w:color="auto" w:fill="auto"/>
            <w:vAlign w:val="bottom"/>
          </w:tcPr>
          <w:p w14:paraId="00000191"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Lifetime of system</w:t>
            </w:r>
          </w:p>
        </w:tc>
        <w:tc>
          <w:tcPr>
            <w:tcW w:w="1446" w:type="dxa"/>
            <w:shd w:val="clear" w:color="auto" w:fill="auto"/>
            <w:vAlign w:val="bottom"/>
          </w:tcPr>
          <w:p w14:paraId="00000192" w14:textId="77777777" w:rsidR="00841E46" w:rsidRDefault="0087110D">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0" w:type="dxa"/>
            <w:shd w:val="clear" w:color="auto" w:fill="auto"/>
            <w:vAlign w:val="bottom"/>
          </w:tcPr>
          <w:p w14:paraId="00000193" w14:textId="77777777" w:rsidR="00841E46" w:rsidRDefault="008711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years</w:t>
            </w:r>
          </w:p>
        </w:tc>
      </w:tr>
    </w:tbl>
    <w:p w14:paraId="00000194"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195" w14:textId="27434FD2"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w:t>
      </w:r>
      <w:r w:rsidR="004F62B4">
        <w:rPr>
          <w:rFonts w:ascii="Times New Roman" w:eastAsia="Times New Roman" w:hAnsi="Times New Roman" w:cs="Times New Roman"/>
          <w:sz w:val="24"/>
          <w:szCs w:val="24"/>
        </w:rPr>
        <w:t xml:space="preserve">ure 8 </w:t>
      </w:r>
      <w:sdt>
        <w:sdtPr>
          <w:tag w:val="goog_rdk_587"/>
          <w:id w:val="-697228554"/>
          <w:showingPlcHdr/>
        </w:sdtPr>
        <w:sdtContent>
          <w:r w:rsidR="00BD1D31">
            <w:t xml:space="preserve">     </w:t>
          </w:r>
        </w:sdtContent>
      </w:sdt>
      <w:r>
        <w:rPr>
          <w:rFonts w:ascii="Times New Roman" w:eastAsia="Times New Roman" w:hAnsi="Times New Roman" w:cs="Times New Roman"/>
          <w:sz w:val="24"/>
          <w:szCs w:val="24"/>
        </w:rPr>
        <w:t xml:space="preserve"> two cases are shown in which the dispatchable technology capacity is set at 10MW (Fig</w:t>
      </w:r>
      <w:r w:rsidR="004F62B4">
        <w:rPr>
          <w:rFonts w:ascii="Times New Roman" w:eastAsia="Times New Roman" w:hAnsi="Times New Roman" w:cs="Times New Roman"/>
          <w:sz w:val="24"/>
          <w:szCs w:val="24"/>
        </w:rPr>
        <w:t xml:space="preserve">ure 8a) </w:t>
      </w:r>
      <w:sdt>
        <w:sdtPr>
          <w:tag w:val="goog_rdk_589"/>
          <w:id w:val="1618032182"/>
          <w:showingPlcHdr/>
        </w:sdtPr>
        <w:sdtContent>
          <w:r w:rsidR="00BD1D31">
            <w:t xml:space="preserve">     </w:t>
          </w:r>
        </w:sdtContent>
      </w:sdt>
      <w:r>
        <w:rPr>
          <w:rFonts w:ascii="Times New Roman" w:eastAsia="Times New Roman" w:hAnsi="Times New Roman" w:cs="Times New Roman"/>
          <w:sz w:val="24"/>
          <w:szCs w:val="24"/>
        </w:rPr>
        <w:t xml:space="preserve"> and at 20MW (Fig</w:t>
      </w:r>
      <w:r w:rsidR="004F62B4">
        <w:rPr>
          <w:rFonts w:ascii="Times New Roman" w:eastAsia="Times New Roman" w:hAnsi="Times New Roman" w:cs="Times New Roman"/>
          <w:sz w:val="24"/>
          <w:szCs w:val="24"/>
        </w:rPr>
        <w:t xml:space="preserve">ure 8b </w:t>
      </w:r>
      <w:sdt>
        <w:sdtPr>
          <w:tag w:val="goog_rdk_590"/>
          <w:id w:val="350682879"/>
          <w:showingPlcHdr/>
        </w:sdtPr>
        <w:sdtContent>
          <w:r w:rsidR="004F62B4">
            <w:t xml:space="preserve">     </w:t>
          </w:r>
        </w:sdtContent>
      </w:sdt>
      <w:sdt>
        <w:sdtPr>
          <w:tag w:val="goog_rdk_591"/>
          <w:id w:val="-534973240"/>
          <w:showingPlcHdr/>
        </w:sdtPr>
        <w:sdtContent>
          <w:r w:rsidR="00BD1D31">
            <w:t xml:space="preserve">     </w:t>
          </w:r>
        </w:sdtContent>
      </w:sdt>
      <w:r>
        <w:rPr>
          <w:rFonts w:ascii="Times New Roman" w:eastAsia="Times New Roman" w:hAnsi="Times New Roman" w:cs="Times New Roman"/>
          <w:sz w:val="24"/>
          <w:szCs w:val="24"/>
        </w:rPr>
        <w:t xml:space="preserve"> and the capacities of the variable renewable energy (VRE) technologies are varied from 0 to 200MW.  The amount of storage capacity is capped here at 4500 MWh and at 2500 MWh, respectively, for clarity of presentation.  The main point to note is the relationship between a decrease in dispatchable power capacity and an increase in necessary storage capacity, becoming more pronounced at lower wind and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capacities.  Essentially, for low dispatchable capacity, large amounts of storage are needed, mainly to make up for a relatively small number of extended periods during which wind and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power are both not available.  In Fig</w:t>
      </w:r>
      <w:r w:rsidR="004F62B4">
        <w:rPr>
          <w:rFonts w:ascii="Times New Roman" w:eastAsia="Times New Roman" w:hAnsi="Times New Roman" w:cs="Times New Roman"/>
          <w:sz w:val="24"/>
          <w:szCs w:val="24"/>
        </w:rPr>
        <w:t xml:space="preserve">ure 8 </w:t>
      </w:r>
      <w:sdt>
        <w:sdtPr>
          <w:tag w:val="goog_rdk_593"/>
          <w:id w:val="-1232622227"/>
          <w:showingPlcHdr/>
        </w:sdtPr>
        <w:sdtContent>
          <w:r w:rsidR="00BD1D31">
            <w:t xml:space="preserve">     </w:t>
          </w:r>
        </w:sdtContent>
      </w:sdt>
      <w:r>
        <w:rPr>
          <w:rFonts w:ascii="Times New Roman" w:eastAsia="Times New Roman" w:hAnsi="Times New Roman" w:cs="Times New Roman"/>
          <w:sz w:val="24"/>
          <w:szCs w:val="24"/>
        </w:rPr>
        <w:t xml:space="preserve"> there is a very sharp rise in battery capacity at low levels of wind and solar capacity; this feature is an artefact of the problem definition and represents the fact that not enough overall capacity is available in the system to cover demand during a significant period of time during the year. </w:t>
      </w:r>
      <w:ins w:id="604" w:author="Robert Brecha" w:date="2020-08-28T17:32:00Z">
        <w:r w:rsidR="00BD1D31">
          <w:rPr>
            <w:noProof/>
          </w:rPr>
          <mc:AlternateContent>
            <mc:Choice Requires="wps">
              <w:drawing>
                <wp:anchor distT="0" distB="0" distL="114300" distR="114300" simplePos="0" relativeHeight="251671552" behindDoc="0" locked="0" layoutInCell="1" allowOverlap="1" wp14:anchorId="5C59EC7A" wp14:editId="05CE08BF">
                  <wp:simplePos x="0" y="0"/>
                  <wp:positionH relativeFrom="column">
                    <wp:posOffset>-1270</wp:posOffset>
                  </wp:positionH>
                  <wp:positionV relativeFrom="paragraph">
                    <wp:posOffset>5517515</wp:posOffset>
                  </wp:positionV>
                  <wp:extent cx="57308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6FFB1604" w14:textId="5710230C" w:rsidR="00BD1D31" w:rsidRPr="00787FD1" w:rsidRDefault="00BD1D31" w:rsidP="00BD1D31">
                              <w:pPr>
                                <w:pStyle w:val="Caption"/>
                                <w:rPr>
                                  <w:rFonts w:ascii="Times New Roman" w:eastAsia="Times New Roman" w:hAnsi="Times New Roman" w:cs="Times New Roman"/>
                                  <w:sz w:val="24"/>
                                  <w:szCs w:val="24"/>
                                </w:rPr>
                                <w:pPrChange w:id="605" w:author="Robert Brecha" w:date="2020-08-28T17:32:00Z">
                                  <w:pPr>
                                    <w:spacing w:line="360" w:lineRule="auto"/>
                                    <w:ind w:firstLine="720"/>
                                    <w:jc w:val="both"/>
                                  </w:pPr>
                                </w:pPrChange>
                              </w:pPr>
                              <w:ins w:id="606" w:author="Robert Brecha" w:date="2020-08-28T17:32:00Z">
                                <w:r>
                                  <w:t xml:space="preserve">Figure </w:t>
                                </w:r>
                                <w:r>
                                  <w:fldChar w:fldCharType="begin"/>
                                </w:r>
                                <w:r>
                                  <w:instrText xml:space="preserve"> SEQ Figure \* ARABIC </w:instrText>
                                </w:r>
                              </w:ins>
                              <w:r>
                                <w:fldChar w:fldCharType="separate"/>
                              </w:r>
                              <w:ins w:id="607" w:author="Robert Brecha" w:date="2020-08-28T17:34:00Z">
                                <w:r w:rsidR="00526A06">
                                  <w:rPr>
                                    <w:noProof/>
                                  </w:rPr>
                                  <w:t>8</w:t>
                                </w:r>
                              </w:ins>
                              <w:ins w:id="608" w:author="Robert Brecha" w:date="2020-08-28T17:32:00Z">
                                <w:r>
                                  <w:fldChar w:fldCharType="end"/>
                                </w:r>
                                <w:r>
                                  <w:t xml:space="preserve"> - Necessary amount of storage capacity (in MWh) to allow demand to be </w:t>
                                </w:r>
                                <w:proofErr w:type="spellStart"/>
                                <w:r>
                                  <w:t>satsified</w:t>
                                </w:r>
                                <w:proofErr w:type="spellEnd"/>
                                <w:r>
                                  <w:t xml:space="preserve"> for every hour of the year, and as a function of the installed wind and solar </w:t>
                                </w:r>
                                <w:proofErr w:type="spellStart"/>
                                <w:r>
                                  <w:t>pv</w:t>
                                </w:r>
                                <w:proofErr w:type="spellEnd"/>
                                <w:r>
                                  <w:t xml:space="preserve"> capacity.  a) With 10MW of dispatchable renewable capacity and b) with 20MW of dispatchable</w:t>
                                </w:r>
                                <w:r>
                                  <w:t xml:space="preserve"> renewable capacity.  Peak system demand is 37MW in this example.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9EC7A" id="Text Box 6" o:spid="_x0000_s1028" type="#_x0000_t202" style="position:absolute;left:0;text-align:left;margin-left:-.1pt;margin-top:434.45pt;width:45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8LSLgIAAGQ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" stroked="f">
                  <v:textbox style="mso-fit-shape-to-text:t" inset="0,0,0,0">
                    <w:txbxContent>
                      <w:p w14:paraId="6FFB1604" w14:textId="5710230C" w:rsidR="00BD1D31" w:rsidRPr="00787FD1" w:rsidRDefault="00BD1D31" w:rsidP="00BD1D31">
                        <w:pPr>
                          <w:pStyle w:val="Caption"/>
                          <w:rPr>
                            <w:rFonts w:ascii="Times New Roman" w:eastAsia="Times New Roman" w:hAnsi="Times New Roman" w:cs="Times New Roman"/>
                            <w:sz w:val="24"/>
                            <w:szCs w:val="24"/>
                          </w:rPr>
                          <w:pPrChange w:id="609" w:author="Robert Brecha" w:date="2020-08-28T17:32:00Z">
                            <w:pPr>
                              <w:spacing w:line="360" w:lineRule="auto"/>
                              <w:ind w:firstLine="720"/>
                              <w:jc w:val="both"/>
                            </w:pPr>
                          </w:pPrChange>
                        </w:pPr>
                        <w:ins w:id="610" w:author="Robert Brecha" w:date="2020-08-28T17:32:00Z">
                          <w:r>
                            <w:t xml:space="preserve">Figure </w:t>
                          </w:r>
                          <w:r>
                            <w:fldChar w:fldCharType="begin"/>
                          </w:r>
                          <w:r>
                            <w:instrText xml:space="preserve"> SEQ Figure \* ARABIC </w:instrText>
                          </w:r>
                        </w:ins>
                        <w:r>
                          <w:fldChar w:fldCharType="separate"/>
                        </w:r>
                        <w:ins w:id="611" w:author="Robert Brecha" w:date="2020-08-28T17:34:00Z">
                          <w:r w:rsidR="00526A06">
                            <w:rPr>
                              <w:noProof/>
                            </w:rPr>
                            <w:t>8</w:t>
                          </w:r>
                        </w:ins>
                        <w:ins w:id="612" w:author="Robert Brecha" w:date="2020-08-28T17:32:00Z">
                          <w:r>
                            <w:fldChar w:fldCharType="end"/>
                          </w:r>
                          <w:r>
                            <w:t xml:space="preserve"> - Necessary amount of storage capacity (in MWh) to allow demand to be </w:t>
                          </w:r>
                          <w:proofErr w:type="spellStart"/>
                          <w:r>
                            <w:t>satsified</w:t>
                          </w:r>
                          <w:proofErr w:type="spellEnd"/>
                          <w:r>
                            <w:t xml:space="preserve"> for every hour of the year, and as a function of the installed wind and solar </w:t>
                          </w:r>
                          <w:proofErr w:type="spellStart"/>
                          <w:r>
                            <w:t>pv</w:t>
                          </w:r>
                          <w:proofErr w:type="spellEnd"/>
                          <w:r>
                            <w:t xml:space="preserve"> capacity.  a) With 10MW of dispatchable renewable capacity and b) with 20MW of dispatchable</w:t>
                          </w:r>
                          <w:r>
                            <w:t xml:space="preserve"> renewable capacity.  Peak system demand is 37MW in this example.</w:t>
                          </w:r>
                        </w:ins>
                      </w:p>
                    </w:txbxContent>
                  </v:textbox>
                  <w10:wrap type="topAndBottom"/>
                </v:shape>
              </w:pict>
            </mc:Fallback>
          </mc:AlternateContent>
        </w:r>
      </w:ins>
      <w:commentRangeStart w:id="613"/>
      <w:r>
        <w:rPr>
          <w:noProof/>
        </w:rPr>
        <w:drawing>
          <wp:anchor distT="114300" distB="114300" distL="114300" distR="114300" simplePos="0" relativeHeight="251660288" behindDoc="0" locked="0" layoutInCell="1" hidden="0" allowOverlap="1" wp14:anchorId="53CEB51D" wp14:editId="3C070030">
            <wp:simplePos x="0" y="0"/>
            <wp:positionH relativeFrom="column">
              <wp:posOffset>-1424</wp:posOffset>
            </wp:positionH>
            <wp:positionV relativeFrom="paragraph">
              <wp:posOffset>3676650</wp:posOffset>
            </wp:positionV>
            <wp:extent cx="5731200" cy="2451100"/>
            <wp:effectExtent l="0" t="0" r="0" b="0"/>
            <wp:wrapTopAndBottom distT="114300" distB="114300"/>
            <wp:docPr id="3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5731200" cy="2451100"/>
                    </a:xfrm>
                    <a:prstGeom prst="rect">
                      <a:avLst/>
                    </a:prstGeom>
                    <a:ln/>
                  </pic:spPr>
                </pic:pic>
              </a:graphicData>
            </a:graphic>
          </wp:anchor>
        </w:drawing>
      </w:r>
      <w:commentRangeEnd w:id="613"/>
      <w:r w:rsidR="004F62B4">
        <w:rPr>
          <w:rStyle w:val="CommentReference"/>
        </w:rPr>
        <w:commentReference w:id="613"/>
      </w:r>
    </w:p>
    <w:p w14:paraId="00000196"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197" w14:textId="74749604"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r w:rsidR="00BD1D31">
        <w:rPr>
          <w:rFonts w:ascii="Times New Roman" w:eastAsia="Times New Roman" w:hAnsi="Times New Roman" w:cs="Times New Roman"/>
          <w:sz w:val="24"/>
          <w:szCs w:val="24"/>
        </w:rPr>
        <w:t xml:space="preserve"> 4</w:t>
      </w:r>
      <w:customXmlDelRangeStart w:id="614" w:author="Robert Brecha" w:date="2020-08-28T17:32:00Z"/>
      <w:sdt>
        <w:sdtPr>
          <w:tag w:val="goog_rdk_595"/>
          <w:id w:val="-1018699666"/>
        </w:sdtPr>
        <w:sdtContent>
          <w:customXmlDelRangeEnd w:id="614"/>
          <w:customXmlDelRangeStart w:id="615" w:author="Robert Brecha" w:date="2020-08-28T17:32:00Z"/>
        </w:sdtContent>
      </w:sdt>
      <w:customXmlDelRangeEnd w:id="615"/>
      <w:r>
        <w:rPr>
          <w:rFonts w:ascii="Times New Roman" w:eastAsia="Times New Roman" w:hAnsi="Times New Roman" w:cs="Times New Roman"/>
          <w:sz w:val="24"/>
          <w:szCs w:val="24"/>
        </w:rPr>
        <w:t xml:space="preserve"> shows results for a selection of cases.  Not visible in Fig</w:t>
      </w:r>
      <w:r w:rsidR="00BD1D31">
        <w:rPr>
          <w:rFonts w:ascii="Times New Roman" w:eastAsia="Times New Roman" w:hAnsi="Times New Roman" w:cs="Times New Roman"/>
          <w:sz w:val="24"/>
          <w:szCs w:val="24"/>
        </w:rPr>
        <w:t xml:space="preserve">ure 8 </w:t>
      </w:r>
      <w:customXmlDelRangeStart w:id="616" w:author="Robert Brecha" w:date="2020-08-28T17:32:00Z"/>
      <w:sdt>
        <w:sdtPr>
          <w:tag w:val="goog_rdk_597"/>
          <w:id w:val="-1947909835"/>
        </w:sdtPr>
        <w:sdtContent>
          <w:customXmlDelRangeEnd w:id="616"/>
          <w:customXmlDelRangeStart w:id="617" w:author="Robert Brecha" w:date="2020-08-28T17:32:00Z"/>
        </w:sdtContent>
      </w:sdt>
      <w:customXmlDelRangeEnd w:id="617"/>
      <w:r>
        <w:rPr>
          <w:rFonts w:ascii="Times New Roman" w:eastAsia="Times New Roman" w:hAnsi="Times New Roman" w:cs="Times New Roman"/>
          <w:sz w:val="24"/>
          <w:szCs w:val="24"/>
        </w:rPr>
        <w:t xml:space="preserve"> is the amount of curtailed variable renewable power, which becomes significant as the VRE capacity increases, and thus represents an additional trade-off to be considered.  For the selected cases, curtailment is shown; the combination of all these factors contribute to the total system cost. Table</w:t>
      </w:r>
      <w:r w:rsidR="00BD1D31">
        <w:rPr>
          <w:rFonts w:ascii="Times New Roman" w:eastAsia="Times New Roman" w:hAnsi="Times New Roman" w:cs="Times New Roman"/>
          <w:sz w:val="24"/>
          <w:szCs w:val="24"/>
        </w:rPr>
        <w:t xml:space="preserve"> 4 </w:t>
      </w:r>
      <w:sdt>
        <w:sdtPr>
          <w:tag w:val="goog_rdk_599"/>
          <w:id w:val="1865177013"/>
          <w:showingPlcHdr/>
        </w:sdtPr>
        <w:sdtContent>
          <w:r w:rsidR="00BD1D31">
            <w:t xml:space="preserve">     </w:t>
          </w:r>
        </w:sdtContent>
      </w:sdt>
      <w:r>
        <w:rPr>
          <w:rFonts w:ascii="Times New Roman" w:eastAsia="Times New Roman" w:hAnsi="Times New Roman" w:cs="Times New Roman"/>
          <w:sz w:val="24"/>
          <w:szCs w:val="24"/>
        </w:rPr>
        <w:t xml:space="preserve"> also shows the system levelized cost of electricity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for each of the eight cases.  In Fig</w:t>
      </w:r>
      <w:r w:rsidR="00E56E0C">
        <w:rPr>
          <w:rFonts w:ascii="Times New Roman" w:eastAsia="Times New Roman" w:hAnsi="Times New Roman" w:cs="Times New Roman"/>
          <w:sz w:val="24"/>
          <w:szCs w:val="24"/>
        </w:rPr>
        <w:t>ure 9a</w:t>
      </w:r>
      <w:customXmlDelRangeStart w:id="618" w:author="Robert Brecha" w:date="2020-08-28T17:33:00Z"/>
      <w:sdt>
        <w:sdtPr>
          <w:tag w:val="goog_rdk_600"/>
          <w:id w:val="4105399"/>
        </w:sdtPr>
        <w:sdtContent>
          <w:customXmlDelRangeEnd w:id="618"/>
          <w:customXmlDelRangeStart w:id="619" w:author="Robert Brecha" w:date="2020-08-28T17:33:00Z"/>
        </w:sdtContent>
      </w:sdt>
      <w:customXmlDelRangeEnd w:id="619"/>
      <w:customXmlDelRangeStart w:id="620" w:author="Robert Brecha" w:date="2020-08-28T17:32:00Z"/>
      <w:sdt>
        <w:sdtPr>
          <w:tag w:val="goog_rdk_601"/>
          <w:id w:val="1659959192"/>
        </w:sdtPr>
        <w:sdtContent>
          <w:customXmlDelRangeEnd w:id="620"/>
          <w:customXmlDelRangeStart w:id="621" w:author="Robert Brecha" w:date="2020-08-28T17:32:00Z"/>
        </w:sdtContent>
      </w:sdt>
      <w:customXmlDelRangeEnd w:id="621"/>
      <w:r>
        <w:rPr>
          <w:rFonts w:ascii="Times New Roman" w:eastAsia="Times New Roman" w:hAnsi="Times New Roman" w:cs="Times New Roman"/>
          <w:sz w:val="24"/>
          <w:szCs w:val="24"/>
        </w:rPr>
        <w:t xml:space="preserve">, a further comparison is made for these eight cases, with the blue and orange bars represent the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both without and with the inclusion of benefits of desalinated water that would be produced by an OC-OTEC system.  Also displayed in Fig. </w:t>
      </w:r>
      <w:sdt>
        <w:sdtPr>
          <w:tag w:val="goog_rdk_602"/>
          <w:id w:val="-405915946"/>
        </w:sdtPr>
        <w:sdtContent>
          <w:r>
            <w:rPr>
              <w:rFonts w:ascii="Times New Roman" w:eastAsia="Times New Roman" w:hAnsi="Times New Roman" w:cs="Times New Roman"/>
              <w:sz w:val="24"/>
              <w:szCs w:val="24"/>
            </w:rPr>
            <w:t>9</w:t>
          </w:r>
        </w:sdtContent>
      </w:sdt>
      <w:customXmlDelRangeStart w:id="622" w:author="Robert Brecha" w:date="2020-08-28T17:33:00Z"/>
      <w:sdt>
        <w:sdtPr>
          <w:tag w:val="goog_rdk_603"/>
          <w:id w:val="81113113"/>
        </w:sdtPr>
        <w:sdtContent>
          <w:customXmlDelRangeEnd w:id="622"/>
          <w:customXmlDelRangeStart w:id="623" w:author="Robert Brecha" w:date="2020-08-28T17:33:00Z"/>
        </w:sdtContent>
      </w:sdt>
      <w:customXmlDelRangeEnd w:id="623"/>
      <w:r>
        <w:rPr>
          <w:rFonts w:ascii="Times New Roman" w:eastAsia="Times New Roman" w:hAnsi="Times New Roman" w:cs="Times New Roman"/>
          <w:sz w:val="24"/>
          <w:szCs w:val="24"/>
        </w:rPr>
        <w:t xml:space="preserve"> is a shaded region that represents estimated LCOE for a diesel reciprocating engine system that has until recently been the power source of choice for many countries.</w:t>
      </w:r>
    </w:p>
    <w:p w14:paraId="33595F0C" w14:textId="7A0A307F" w:rsidR="00BD1D31" w:rsidRDefault="00BD1D31" w:rsidP="00BD1D31">
      <w:pPr>
        <w:pStyle w:val="Caption"/>
        <w:keepNext/>
        <w:pPrChange w:id="624" w:author="Robert Brecha" w:date="2020-08-28T17:28:00Z">
          <w:pPr/>
        </w:pPrChange>
      </w:pPr>
      <w:r>
        <w:t xml:space="preserve">Table </w:t>
      </w:r>
      <w:fldSimple w:instr=" SEQ Table \* ARABIC ">
        <w:r>
          <w:rPr>
            <w:noProof/>
          </w:rPr>
          <w:t>4</w:t>
        </w:r>
      </w:fldSimple>
      <w:r>
        <w:t xml:space="preserve"> - Sample results for </w:t>
      </w:r>
      <w:proofErr w:type="spellStart"/>
      <w:r>
        <w:t>sLCOE</w:t>
      </w:r>
      <w:proofErr w:type="spellEnd"/>
      <w:r>
        <w:t xml:space="preserve"> (USD/MWh) for different system configurations (solar </w:t>
      </w:r>
      <w:proofErr w:type="spellStart"/>
      <w:r>
        <w:t>pv</w:t>
      </w:r>
      <w:proofErr w:type="spellEnd"/>
      <w:r>
        <w:t>, wind, dispatchable renewable, storage).  Comparison is made with and without including the co-benefit of desalination</w:t>
      </w:r>
    </w:p>
    <w:tbl>
      <w:tblPr>
        <w:tblStyle w:val="1"/>
        <w:tblW w:w="10125" w:type="dxa"/>
        <w:tblInd w:w="-58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780"/>
        <w:gridCol w:w="615"/>
        <w:gridCol w:w="810"/>
        <w:gridCol w:w="750"/>
        <w:gridCol w:w="810"/>
        <w:gridCol w:w="750"/>
        <w:gridCol w:w="810"/>
        <w:gridCol w:w="960"/>
        <w:gridCol w:w="885"/>
        <w:gridCol w:w="960"/>
        <w:gridCol w:w="915"/>
        <w:gridCol w:w="1080"/>
      </w:tblGrid>
      <w:tr w:rsidR="00841E46" w14:paraId="0028A958" w14:textId="77777777">
        <w:trPr>
          <w:trHeight w:val="885"/>
        </w:trPr>
        <w:tc>
          <w:tcPr>
            <w:tcW w:w="780" w:type="dxa"/>
            <w:shd w:val="clear" w:color="auto" w:fill="auto"/>
            <w:vAlign w:val="bottom"/>
          </w:tcPr>
          <w:p w14:paraId="00000198" w14:textId="77777777" w:rsidR="00841E46" w:rsidRDefault="0087110D">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Scenario</w:t>
            </w:r>
          </w:p>
        </w:tc>
        <w:tc>
          <w:tcPr>
            <w:tcW w:w="615" w:type="dxa"/>
            <w:shd w:val="clear" w:color="auto" w:fill="auto"/>
            <w:vAlign w:val="bottom"/>
          </w:tcPr>
          <w:p w14:paraId="00000199"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Solar [MW]</w:t>
            </w:r>
          </w:p>
        </w:tc>
        <w:tc>
          <w:tcPr>
            <w:tcW w:w="810" w:type="dxa"/>
            <w:shd w:val="clear" w:color="auto" w:fill="auto"/>
            <w:vAlign w:val="bottom"/>
          </w:tcPr>
          <w:p w14:paraId="0000019A"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Solar [GWh]</w:t>
            </w:r>
          </w:p>
        </w:tc>
        <w:tc>
          <w:tcPr>
            <w:tcW w:w="750" w:type="dxa"/>
            <w:shd w:val="clear" w:color="auto" w:fill="auto"/>
            <w:vAlign w:val="bottom"/>
          </w:tcPr>
          <w:p w14:paraId="0000019B"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 [MW]</w:t>
            </w:r>
          </w:p>
        </w:tc>
        <w:tc>
          <w:tcPr>
            <w:tcW w:w="810" w:type="dxa"/>
            <w:shd w:val="clear" w:color="auto" w:fill="auto"/>
            <w:vAlign w:val="bottom"/>
          </w:tcPr>
          <w:p w14:paraId="0000019C"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Wind [GWh]</w:t>
            </w:r>
          </w:p>
        </w:tc>
        <w:tc>
          <w:tcPr>
            <w:tcW w:w="750" w:type="dxa"/>
            <w:shd w:val="clear" w:color="auto" w:fill="auto"/>
            <w:vAlign w:val="bottom"/>
          </w:tcPr>
          <w:p w14:paraId="0000019D"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 RE [MW]</w:t>
            </w:r>
          </w:p>
        </w:tc>
        <w:tc>
          <w:tcPr>
            <w:tcW w:w="810" w:type="dxa"/>
            <w:shd w:val="clear" w:color="auto" w:fill="auto"/>
            <w:vAlign w:val="bottom"/>
          </w:tcPr>
          <w:p w14:paraId="0000019E"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Disp. RE [GWh]</w:t>
            </w:r>
          </w:p>
        </w:tc>
        <w:tc>
          <w:tcPr>
            <w:tcW w:w="960" w:type="dxa"/>
            <w:shd w:val="clear" w:color="auto" w:fill="auto"/>
            <w:vAlign w:val="bottom"/>
          </w:tcPr>
          <w:p w14:paraId="0000019F"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Storage capacity [MWh]</w:t>
            </w:r>
          </w:p>
        </w:tc>
        <w:tc>
          <w:tcPr>
            <w:tcW w:w="885" w:type="dxa"/>
            <w:shd w:val="clear" w:color="auto" w:fill="auto"/>
            <w:vAlign w:val="bottom"/>
          </w:tcPr>
          <w:p w14:paraId="000001A0"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Energy from storage [GWh]</w:t>
            </w:r>
          </w:p>
        </w:tc>
        <w:tc>
          <w:tcPr>
            <w:tcW w:w="960" w:type="dxa"/>
            <w:shd w:val="clear" w:color="auto" w:fill="auto"/>
            <w:vAlign w:val="bottom"/>
          </w:tcPr>
          <w:p w14:paraId="000001A1"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Curtail-</w:t>
            </w:r>
            <w:proofErr w:type="spellStart"/>
            <w:r>
              <w:rPr>
                <w:rFonts w:ascii="Times New Roman" w:eastAsia="Times New Roman" w:hAnsi="Times New Roman" w:cs="Times New Roman"/>
                <w:color w:val="000000"/>
                <w:sz w:val="20"/>
                <w:szCs w:val="20"/>
              </w:rPr>
              <w:t>ment</w:t>
            </w:r>
            <w:proofErr w:type="spellEnd"/>
          </w:p>
        </w:tc>
        <w:tc>
          <w:tcPr>
            <w:tcW w:w="915" w:type="dxa"/>
            <w:shd w:val="clear" w:color="auto" w:fill="auto"/>
            <w:vAlign w:val="bottom"/>
          </w:tcPr>
          <w:p w14:paraId="000001A2" w14:textId="77777777" w:rsidR="00841E46" w:rsidRDefault="0087110D">
            <w:pP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sLCOE</w:t>
            </w:r>
            <w:proofErr w:type="spellEnd"/>
            <w:r>
              <w:rPr>
                <w:rFonts w:ascii="Times New Roman" w:eastAsia="Times New Roman" w:hAnsi="Times New Roman" w:cs="Times New Roman"/>
                <w:color w:val="000000"/>
                <w:sz w:val="20"/>
                <w:szCs w:val="20"/>
              </w:rPr>
              <w:t xml:space="preserve"> [/MWh]</w:t>
            </w:r>
          </w:p>
        </w:tc>
        <w:tc>
          <w:tcPr>
            <w:tcW w:w="1080" w:type="dxa"/>
            <w:shd w:val="clear" w:color="auto" w:fill="auto"/>
            <w:vAlign w:val="bottom"/>
          </w:tcPr>
          <w:p w14:paraId="000001A3" w14:textId="77777777" w:rsidR="00841E46" w:rsidRDefault="0087110D">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With desal water contrib.</w:t>
            </w:r>
          </w:p>
        </w:tc>
      </w:tr>
      <w:tr w:rsidR="00841E46" w14:paraId="32F54AD8" w14:textId="77777777">
        <w:trPr>
          <w:trHeight w:val="295"/>
        </w:trPr>
        <w:tc>
          <w:tcPr>
            <w:tcW w:w="780" w:type="dxa"/>
            <w:shd w:val="clear" w:color="auto" w:fill="auto"/>
            <w:vAlign w:val="bottom"/>
          </w:tcPr>
          <w:p w14:paraId="000001A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15" w:type="dxa"/>
            <w:shd w:val="clear" w:color="auto" w:fill="auto"/>
            <w:vAlign w:val="bottom"/>
          </w:tcPr>
          <w:p w14:paraId="000001A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810" w:type="dxa"/>
            <w:shd w:val="clear" w:color="auto" w:fill="auto"/>
            <w:vAlign w:val="bottom"/>
          </w:tcPr>
          <w:p w14:paraId="000001A6"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335</w:t>
            </w:r>
          </w:p>
        </w:tc>
        <w:tc>
          <w:tcPr>
            <w:tcW w:w="750" w:type="dxa"/>
            <w:shd w:val="clear" w:color="auto" w:fill="auto"/>
            <w:vAlign w:val="bottom"/>
          </w:tcPr>
          <w:p w14:paraId="000001A7"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w:t>
            </w:r>
          </w:p>
        </w:tc>
        <w:tc>
          <w:tcPr>
            <w:tcW w:w="810" w:type="dxa"/>
            <w:shd w:val="clear" w:color="auto" w:fill="auto"/>
            <w:vAlign w:val="bottom"/>
          </w:tcPr>
          <w:p w14:paraId="000001A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204</w:t>
            </w:r>
          </w:p>
        </w:tc>
        <w:tc>
          <w:tcPr>
            <w:tcW w:w="750" w:type="dxa"/>
            <w:shd w:val="clear" w:color="auto" w:fill="auto"/>
            <w:vAlign w:val="bottom"/>
          </w:tcPr>
          <w:p w14:paraId="000001A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810" w:type="dxa"/>
            <w:shd w:val="clear" w:color="auto" w:fill="auto"/>
            <w:vAlign w:val="bottom"/>
          </w:tcPr>
          <w:p w14:paraId="000001AA"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960" w:type="dxa"/>
            <w:shd w:val="clear" w:color="auto" w:fill="auto"/>
            <w:vAlign w:val="bottom"/>
          </w:tcPr>
          <w:p w14:paraId="000001AB"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2000</w:t>
            </w:r>
          </w:p>
        </w:tc>
        <w:tc>
          <w:tcPr>
            <w:tcW w:w="885" w:type="dxa"/>
            <w:shd w:val="clear" w:color="auto" w:fill="auto"/>
            <w:vAlign w:val="bottom"/>
          </w:tcPr>
          <w:p w14:paraId="000001A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42.5</w:t>
            </w:r>
          </w:p>
        </w:tc>
        <w:tc>
          <w:tcPr>
            <w:tcW w:w="960" w:type="dxa"/>
            <w:shd w:val="clear" w:color="auto" w:fill="auto"/>
            <w:vAlign w:val="bottom"/>
          </w:tcPr>
          <w:p w14:paraId="000001A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915" w:type="dxa"/>
            <w:shd w:val="clear" w:color="auto" w:fill="auto"/>
            <w:vAlign w:val="bottom"/>
          </w:tcPr>
          <w:p w14:paraId="000001AE"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$ 375 </w:t>
            </w:r>
          </w:p>
        </w:tc>
        <w:tc>
          <w:tcPr>
            <w:tcW w:w="1080" w:type="dxa"/>
            <w:shd w:val="clear" w:color="auto" w:fill="auto"/>
            <w:vAlign w:val="bottom"/>
          </w:tcPr>
          <w:p w14:paraId="000001AF"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$ 375 </w:t>
            </w:r>
          </w:p>
        </w:tc>
      </w:tr>
      <w:tr w:rsidR="00841E46" w14:paraId="07450AF4" w14:textId="77777777">
        <w:trPr>
          <w:trHeight w:val="295"/>
        </w:trPr>
        <w:tc>
          <w:tcPr>
            <w:tcW w:w="780" w:type="dxa"/>
            <w:shd w:val="clear" w:color="auto" w:fill="auto"/>
            <w:vAlign w:val="bottom"/>
          </w:tcPr>
          <w:p w14:paraId="000001B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15" w:type="dxa"/>
            <w:shd w:val="clear" w:color="auto" w:fill="auto"/>
            <w:vAlign w:val="bottom"/>
          </w:tcPr>
          <w:p w14:paraId="000001B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w:t>
            </w:r>
          </w:p>
        </w:tc>
        <w:tc>
          <w:tcPr>
            <w:tcW w:w="810" w:type="dxa"/>
            <w:shd w:val="clear" w:color="auto" w:fill="auto"/>
            <w:vAlign w:val="bottom"/>
          </w:tcPr>
          <w:p w14:paraId="000001B2"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234</w:t>
            </w:r>
          </w:p>
        </w:tc>
        <w:tc>
          <w:tcPr>
            <w:tcW w:w="750" w:type="dxa"/>
            <w:shd w:val="clear" w:color="auto" w:fill="auto"/>
            <w:vAlign w:val="bottom"/>
          </w:tcPr>
          <w:p w14:paraId="000001B3"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w:t>
            </w:r>
          </w:p>
        </w:tc>
        <w:tc>
          <w:tcPr>
            <w:tcW w:w="810" w:type="dxa"/>
            <w:shd w:val="clear" w:color="auto" w:fill="auto"/>
            <w:vAlign w:val="bottom"/>
          </w:tcPr>
          <w:p w14:paraId="000001B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204</w:t>
            </w:r>
          </w:p>
        </w:tc>
        <w:tc>
          <w:tcPr>
            <w:tcW w:w="750" w:type="dxa"/>
            <w:shd w:val="clear" w:color="auto" w:fill="auto"/>
            <w:vAlign w:val="bottom"/>
          </w:tcPr>
          <w:p w14:paraId="000001B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10" w:type="dxa"/>
            <w:shd w:val="clear" w:color="auto" w:fill="auto"/>
            <w:vAlign w:val="bottom"/>
          </w:tcPr>
          <w:p w14:paraId="000001B6"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c>
          <w:tcPr>
            <w:tcW w:w="960" w:type="dxa"/>
            <w:shd w:val="clear" w:color="auto" w:fill="auto"/>
            <w:vAlign w:val="bottom"/>
          </w:tcPr>
          <w:p w14:paraId="000001B7"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w:t>
            </w:r>
          </w:p>
        </w:tc>
        <w:tc>
          <w:tcPr>
            <w:tcW w:w="885" w:type="dxa"/>
            <w:shd w:val="clear" w:color="auto" w:fill="auto"/>
            <w:vAlign w:val="bottom"/>
          </w:tcPr>
          <w:p w14:paraId="000001B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17.8</w:t>
            </w:r>
          </w:p>
        </w:tc>
        <w:tc>
          <w:tcPr>
            <w:tcW w:w="960" w:type="dxa"/>
            <w:shd w:val="clear" w:color="auto" w:fill="auto"/>
            <w:vAlign w:val="bottom"/>
          </w:tcPr>
          <w:p w14:paraId="000001B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w:t>
            </w:r>
          </w:p>
        </w:tc>
        <w:tc>
          <w:tcPr>
            <w:tcW w:w="915" w:type="dxa"/>
            <w:shd w:val="clear" w:color="auto" w:fill="auto"/>
            <w:vAlign w:val="bottom"/>
          </w:tcPr>
          <w:p w14:paraId="000001BA"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$ 294 </w:t>
            </w:r>
          </w:p>
        </w:tc>
        <w:tc>
          <w:tcPr>
            <w:tcW w:w="1080" w:type="dxa"/>
            <w:shd w:val="clear" w:color="auto" w:fill="auto"/>
            <w:vAlign w:val="bottom"/>
          </w:tcPr>
          <w:p w14:paraId="000001BB"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$ 267 </w:t>
            </w:r>
          </w:p>
        </w:tc>
      </w:tr>
      <w:tr w:rsidR="00841E46" w14:paraId="7EC1E344" w14:textId="77777777">
        <w:trPr>
          <w:trHeight w:val="295"/>
        </w:trPr>
        <w:tc>
          <w:tcPr>
            <w:tcW w:w="780" w:type="dxa"/>
            <w:shd w:val="clear" w:color="auto" w:fill="auto"/>
            <w:vAlign w:val="bottom"/>
          </w:tcPr>
          <w:p w14:paraId="000001B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15" w:type="dxa"/>
            <w:shd w:val="clear" w:color="auto" w:fill="auto"/>
            <w:vAlign w:val="bottom"/>
          </w:tcPr>
          <w:p w14:paraId="000001B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120</w:t>
            </w:r>
          </w:p>
        </w:tc>
        <w:tc>
          <w:tcPr>
            <w:tcW w:w="810" w:type="dxa"/>
            <w:shd w:val="clear" w:color="auto" w:fill="auto"/>
            <w:vAlign w:val="bottom"/>
          </w:tcPr>
          <w:p w14:paraId="000001BE"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w:t>
            </w:r>
          </w:p>
        </w:tc>
        <w:tc>
          <w:tcPr>
            <w:tcW w:w="750" w:type="dxa"/>
            <w:shd w:val="clear" w:color="auto" w:fill="auto"/>
            <w:vAlign w:val="bottom"/>
          </w:tcPr>
          <w:p w14:paraId="000001BF"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c>
          <w:tcPr>
            <w:tcW w:w="810" w:type="dxa"/>
            <w:shd w:val="clear" w:color="auto" w:fill="auto"/>
            <w:vAlign w:val="bottom"/>
          </w:tcPr>
          <w:p w14:paraId="000001C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w:t>
            </w:r>
          </w:p>
        </w:tc>
        <w:tc>
          <w:tcPr>
            <w:tcW w:w="750" w:type="dxa"/>
            <w:shd w:val="clear" w:color="auto" w:fill="auto"/>
            <w:vAlign w:val="bottom"/>
          </w:tcPr>
          <w:p w14:paraId="000001C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810" w:type="dxa"/>
            <w:shd w:val="clear" w:color="auto" w:fill="auto"/>
            <w:vAlign w:val="bottom"/>
          </w:tcPr>
          <w:p w14:paraId="000001C2"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w:t>
            </w:r>
          </w:p>
        </w:tc>
        <w:tc>
          <w:tcPr>
            <w:tcW w:w="960" w:type="dxa"/>
            <w:shd w:val="clear" w:color="auto" w:fill="auto"/>
            <w:vAlign w:val="bottom"/>
          </w:tcPr>
          <w:p w14:paraId="000001C3"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w:t>
            </w:r>
          </w:p>
        </w:tc>
        <w:tc>
          <w:tcPr>
            <w:tcW w:w="885" w:type="dxa"/>
            <w:shd w:val="clear" w:color="auto" w:fill="auto"/>
            <w:vAlign w:val="bottom"/>
          </w:tcPr>
          <w:p w14:paraId="000001C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24.5</w:t>
            </w:r>
          </w:p>
        </w:tc>
        <w:tc>
          <w:tcPr>
            <w:tcW w:w="960" w:type="dxa"/>
            <w:shd w:val="clear" w:color="auto" w:fill="auto"/>
            <w:vAlign w:val="bottom"/>
          </w:tcPr>
          <w:p w14:paraId="000001C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c>
          <w:tcPr>
            <w:tcW w:w="915" w:type="dxa"/>
            <w:shd w:val="clear" w:color="auto" w:fill="auto"/>
            <w:vAlign w:val="bottom"/>
          </w:tcPr>
          <w:p w14:paraId="000001C6"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$ 329 </w:t>
            </w:r>
          </w:p>
        </w:tc>
        <w:tc>
          <w:tcPr>
            <w:tcW w:w="1080" w:type="dxa"/>
            <w:shd w:val="clear" w:color="auto" w:fill="auto"/>
            <w:vAlign w:val="bottom"/>
          </w:tcPr>
          <w:p w14:paraId="000001C7"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$ 298 </w:t>
            </w:r>
          </w:p>
        </w:tc>
      </w:tr>
      <w:tr w:rsidR="00841E46" w14:paraId="6F38A37B" w14:textId="77777777">
        <w:trPr>
          <w:trHeight w:val="295"/>
        </w:trPr>
        <w:tc>
          <w:tcPr>
            <w:tcW w:w="780" w:type="dxa"/>
            <w:shd w:val="clear" w:color="auto" w:fill="auto"/>
            <w:vAlign w:val="bottom"/>
          </w:tcPr>
          <w:p w14:paraId="000001C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15" w:type="dxa"/>
            <w:shd w:val="clear" w:color="auto" w:fill="auto"/>
            <w:vAlign w:val="bottom"/>
          </w:tcPr>
          <w:p w14:paraId="000001C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810" w:type="dxa"/>
            <w:shd w:val="clear" w:color="auto" w:fill="auto"/>
            <w:vAlign w:val="bottom"/>
          </w:tcPr>
          <w:p w14:paraId="000001CA"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167</w:t>
            </w:r>
          </w:p>
        </w:tc>
        <w:tc>
          <w:tcPr>
            <w:tcW w:w="750" w:type="dxa"/>
            <w:shd w:val="clear" w:color="auto" w:fill="auto"/>
            <w:vAlign w:val="bottom"/>
          </w:tcPr>
          <w:p w14:paraId="000001CB"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c>
          <w:tcPr>
            <w:tcW w:w="810" w:type="dxa"/>
            <w:shd w:val="clear" w:color="auto" w:fill="auto"/>
            <w:vAlign w:val="bottom"/>
          </w:tcPr>
          <w:p w14:paraId="000001C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w:t>
            </w:r>
          </w:p>
        </w:tc>
        <w:tc>
          <w:tcPr>
            <w:tcW w:w="750" w:type="dxa"/>
            <w:shd w:val="clear" w:color="auto" w:fill="auto"/>
            <w:vAlign w:val="bottom"/>
          </w:tcPr>
          <w:p w14:paraId="000001C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10" w:type="dxa"/>
            <w:shd w:val="clear" w:color="auto" w:fill="auto"/>
            <w:vAlign w:val="bottom"/>
          </w:tcPr>
          <w:p w14:paraId="000001CE"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w:t>
            </w:r>
          </w:p>
        </w:tc>
        <w:tc>
          <w:tcPr>
            <w:tcW w:w="960" w:type="dxa"/>
            <w:shd w:val="clear" w:color="auto" w:fill="auto"/>
            <w:vAlign w:val="bottom"/>
          </w:tcPr>
          <w:p w14:paraId="000001CF"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w:t>
            </w:r>
          </w:p>
        </w:tc>
        <w:tc>
          <w:tcPr>
            <w:tcW w:w="885" w:type="dxa"/>
            <w:shd w:val="clear" w:color="auto" w:fill="auto"/>
            <w:vAlign w:val="bottom"/>
          </w:tcPr>
          <w:p w14:paraId="000001D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15.8</w:t>
            </w:r>
          </w:p>
        </w:tc>
        <w:tc>
          <w:tcPr>
            <w:tcW w:w="960" w:type="dxa"/>
            <w:shd w:val="clear" w:color="auto" w:fill="auto"/>
            <w:vAlign w:val="bottom"/>
          </w:tcPr>
          <w:p w14:paraId="000001D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c>
          <w:tcPr>
            <w:tcW w:w="915" w:type="dxa"/>
            <w:shd w:val="clear" w:color="auto" w:fill="auto"/>
            <w:vAlign w:val="bottom"/>
          </w:tcPr>
          <w:p w14:paraId="000001D2"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$ 293 </w:t>
            </w:r>
          </w:p>
        </w:tc>
        <w:tc>
          <w:tcPr>
            <w:tcW w:w="1080" w:type="dxa"/>
            <w:shd w:val="clear" w:color="auto" w:fill="auto"/>
            <w:vAlign w:val="bottom"/>
          </w:tcPr>
          <w:p w14:paraId="000001D3"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$ 244 </w:t>
            </w:r>
          </w:p>
        </w:tc>
      </w:tr>
      <w:tr w:rsidR="00841E46" w14:paraId="6AE4A895" w14:textId="77777777">
        <w:trPr>
          <w:trHeight w:val="295"/>
        </w:trPr>
        <w:tc>
          <w:tcPr>
            <w:tcW w:w="780" w:type="dxa"/>
            <w:shd w:val="clear" w:color="auto" w:fill="auto"/>
            <w:vAlign w:val="bottom"/>
          </w:tcPr>
          <w:p w14:paraId="000001D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15" w:type="dxa"/>
            <w:shd w:val="clear" w:color="auto" w:fill="auto"/>
            <w:vAlign w:val="bottom"/>
          </w:tcPr>
          <w:p w14:paraId="000001D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c>
          <w:tcPr>
            <w:tcW w:w="810" w:type="dxa"/>
            <w:shd w:val="clear" w:color="auto" w:fill="auto"/>
            <w:vAlign w:val="bottom"/>
          </w:tcPr>
          <w:p w14:paraId="000001D6"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151</w:t>
            </w:r>
          </w:p>
        </w:tc>
        <w:tc>
          <w:tcPr>
            <w:tcW w:w="750" w:type="dxa"/>
            <w:shd w:val="clear" w:color="auto" w:fill="auto"/>
            <w:vAlign w:val="bottom"/>
          </w:tcPr>
          <w:p w14:paraId="000001D7"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c>
          <w:tcPr>
            <w:tcW w:w="810" w:type="dxa"/>
            <w:shd w:val="clear" w:color="auto" w:fill="auto"/>
            <w:vAlign w:val="bottom"/>
          </w:tcPr>
          <w:p w14:paraId="000001D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w:t>
            </w:r>
          </w:p>
        </w:tc>
        <w:tc>
          <w:tcPr>
            <w:tcW w:w="750" w:type="dxa"/>
            <w:shd w:val="clear" w:color="auto" w:fill="auto"/>
            <w:vAlign w:val="bottom"/>
          </w:tcPr>
          <w:p w14:paraId="000001D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810" w:type="dxa"/>
            <w:shd w:val="clear" w:color="auto" w:fill="auto"/>
            <w:vAlign w:val="bottom"/>
          </w:tcPr>
          <w:p w14:paraId="000001DA"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79</w:t>
            </w:r>
          </w:p>
        </w:tc>
        <w:tc>
          <w:tcPr>
            <w:tcW w:w="960" w:type="dxa"/>
            <w:shd w:val="clear" w:color="auto" w:fill="auto"/>
            <w:vAlign w:val="bottom"/>
          </w:tcPr>
          <w:p w14:paraId="000001DB"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w:t>
            </w:r>
          </w:p>
        </w:tc>
        <w:tc>
          <w:tcPr>
            <w:tcW w:w="885" w:type="dxa"/>
            <w:shd w:val="clear" w:color="auto" w:fill="auto"/>
            <w:vAlign w:val="bottom"/>
          </w:tcPr>
          <w:p w14:paraId="000001D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20.3</w:t>
            </w:r>
          </w:p>
        </w:tc>
        <w:tc>
          <w:tcPr>
            <w:tcW w:w="960" w:type="dxa"/>
            <w:shd w:val="clear" w:color="auto" w:fill="auto"/>
            <w:vAlign w:val="bottom"/>
          </w:tcPr>
          <w:p w14:paraId="000001D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915" w:type="dxa"/>
            <w:shd w:val="clear" w:color="auto" w:fill="auto"/>
            <w:vAlign w:val="bottom"/>
          </w:tcPr>
          <w:p w14:paraId="000001DE"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$ 344 </w:t>
            </w:r>
          </w:p>
        </w:tc>
        <w:tc>
          <w:tcPr>
            <w:tcW w:w="1080" w:type="dxa"/>
            <w:shd w:val="clear" w:color="auto" w:fill="auto"/>
            <w:vAlign w:val="bottom"/>
          </w:tcPr>
          <w:p w14:paraId="000001DF"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$ 291 </w:t>
            </w:r>
          </w:p>
        </w:tc>
      </w:tr>
      <w:tr w:rsidR="00841E46" w14:paraId="6124428E" w14:textId="77777777">
        <w:trPr>
          <w:trHeight w:val="295"/>
        </w:trPr>
        <w:tc>
          <w:tcPr>
            <w:tcW w:w="780" w:type="dxa"/>
            <w:shd w:val="clear" w:color="auto" w:fill="auto"/>
            <w:vAlign w:val="bottom"/>
          </w:tcPr>
          <w:p w14:paraId="000001E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15" w:type="dxa"/>
            <w:shd w:val="clear" w:color="auto" w:fill="auto"/>
            <w:vAlign w:val="bottom"/>
          </w:tcPr>
          <w:p w14:paraId="000001E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c>
          <w:tcPr>
            <w:tcW w:w="810" w:type="dxa"/>
            <w:shd w:val="clear" w:color="auto" w:fill="auto"/>
            <w:vAlign w:val="bottom"/>
          </w:tcPr>
          <w:p w14:paraId="000001E2"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134</w:t>
            </w:r>
          </w:p>
        </w:tc>
        <w:tc>
          <w:tcPr>
            <w:tcW w:w="750" w:type="dxa"/>
            <w:shd w:val="clear" w:color="auto" w:fill="auto"/>
            <w:vAlign w:val="bottom"/>
          </w:tcPr>
          <w:p w14:paraId="000001E3"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810" w:type="dxa"/>
            <w:shd w:val="clear" w:color="auto" w:fill="auto"/>
            <w:vAlign w:val="bottom"/>
          </w:tcPr>
          <w:p w14:paraId="000001E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48</w:t>
            </w:r>
          </w:p>
        </w:tc>
        <w:tc>
          <w:tcPr>
            <w:tcW w:w="750" w:type="dxa"/>
            <w:shd w:val="clear" w:color="auto" w:fill="auto"/>
            <w:vAlign w:val="bottom"/>
          </w:tcPr>
          <w:p w14:paraId="000001E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10" w:type="dxa"/>
            <w:shd w:val="clear" w:color="auto" w:fill="auto"/>
            <w:vAlign w:val="bottom"/>
          </w:tcPr>
          <w:p w14:paraId="000001E6"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117</w:t>
            </w:r>
          </w:p>
        </w:tc>
        <w:tc>
          <w:tcPr>
            <w:tcW w:w="960" w:type="dxa"/>
            <w:shd w:val="clear" w:color="auto" w:fill="auto"/>
            <w:vAlign w:val="bottom"/>
          </w:tcPr>
          <w:p w14:paraId="000001E7"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w:t>
            </w:r>
          </w:p>
        </w:tc>
        <w:tc>
          <w:tcPr>
            <w:tcW w:w="885" w:type="dxa"/>
            <w:shd w:val="clear" w:color="auto" w:fill="auto"/>
            <w:vAlign w:val="bottom"/>
          </w:tcPr>
          <w:p w14:paraId="000001E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15.7</w:t>
            </w:r>
          </w:p>
        </w:tc>
        <w:tc>
          <w:tcPr>
            <w:tcW w:w="960" w:type="dxa"/>
            <w:shd w:val="clear" w:color="auto" w:fill="auto"/>
            <w:vAlign w:val="bottom"/>
          </w:tcPr>
          <w:p w14:paraId="000001E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915" w:type="dxa"/>
            <w:shd w:val="clear" w:color="auto" w:fill="auto"/>
            <w:vAlign w:val="bottom"/>
          </w:tcPr>
          <w:p w14:paraId="000001EA"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$ 325 </w:t>
            </w:r>
          </w:p>
        </w:tc>
        <w:tc>
          <w:tcPr>
            <w:tcW w:w="1080" w:type="dxa"/>
            <w:shd w:val="clear" w:color="auto" w:fill="auto"/>
            <w:vAlign w:val="bottom"/>
          </w:tcPr>
          <w:p w14:paraId="000001EB"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$ 245 </w:t>
            </w:r>
          </w:p>
        </w:tc>
      </w:tr>
      <w:tr w:rsidR="00841E46" w14:paraId="471A271D" w14:textId="77777777">
        <w:trPr>
          <w:trHeight w:val="295"/>
        </w:trPr>
        <w:tc>
          <w:tcPr>
            <w:tcW w:w="780" w:type="dxa"/>
            <w:shd w:val="clear" w:color="auto" w:fill="auto"/>
            <w:vAlign w:val="bottom"/>
          </w:tcPr>
          <w:p w14:paraId="000001E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15" w:type="dxa"/>
            <w:shd w:val="clear" w:color="auto" w:fill="auto"/>
            <w:vAlign w:val="bottom"/>
          </w:tcPr>
          <w:p w14:paraId="000001E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c>
          <w:tcPr>
            <w:tcW w:w="810" w:type="dxa"/>
            <w:shd w:val="clear" w:color="auto" w:fill="auto"/>
            <w:vAlign w:val="bottom"/>
          </w:tcPr>
          <w:p w14:paraId="000001EE"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151</w:t>
            </w:r>
          </w:p>
        </w:tc>
        <w:tc>
          <w:tcPr>
            <w:tcW w:w="750" w:type="dxa"/>
            <w:shd w:val="clear" w:color="auto" w:fill="auto"/>
            <w:vAlign w:val="bottom"/>
          </w:tcPr>
          <w:p w14:paraId="000001EF"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810" w:type="dxa"/>
            <w:shd w:val="clear" w:color="auto" w:fill="auto"/>
            <w:vAlign w:val="bottom"/>
          </w:tcPr>
          <w:p w14:paraId="000001F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w:t>
            </w:r>
          </w:p>
        </w:tc>
        <w:tc>
          <w:tcPr>
            <w:tcW w:w="750" w:type="dxa"/>
            <w:shd w:val="clear" w:color="auto" w:fill="auto"/>
            <w:vAlign w:val="bottom"/>
          </w:tcPr>
          <w:p w14:paraId="000001F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810" w:type="dxa"/>
            <w:shd w:val="clear" w:color="auto" w:fill="auto"/>
            <w:vAlign w:val="bottom"/>
          </w:tcPr>
          <w:p w14:paraId="000001F2"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108</w:t>
            </w:r>
          </w:p>
        </w:tc>
        <w:tc>
          <w:tcPr>
            <w:tcW w:w="960" w:type="dxa"/>
            <w:shd w:val="clear" w:color="auto" w:fill="auto"/>
            <w:vAlign w:val="bottom"/>
          </w:tcPr>
          <w:p w14:paraId="000001F3"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tc>
        <w:tc>
          <w:tcPr>
            <w:tcW w:w="885" w:type="dxa"/>
            <w:shd w:val="clear" w:color="auto" w:fill="auto"/>
            <w:vAlign w:val="bottom"/>
          </w:tcPr>
          <w:p w14:paraId="000001F4"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11.3</w:t>
            </w:r>
          </w:p>
        </w:tc>
        <w:tc>
          <w:tcPr>
            <w:tcW w:w="960" w:type="dxa"/>
            <w:shd w:val="clear" w:color="auto" w:fill="auto"/>
            <w:vAlign w:val="bottom"/>
          </w:tcPr>
          <w:p w14:paraId="000001F5"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c>
          <w:tcPr>
            <w:tcW w:w="915" w:type="dxa"/>
            <w:shd w:val="clear" w:color="auto" w:fill="auto"/>
            <w:vAlign w:val="bottom"/>
          </w:tcPr>
          <w:p w14:paraId="000001F6"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$ 270 </w:t>
            </w:r>
          </w:p>
        </w:tc>
        <w:tc>
          <w:tcPr>
            <w:tcW w:w="1080" w:type="dxa"/>
            <w:shd w:val="clear" w:color="auto" w:fill="auto"/>
            <w:vAlign w:val="bottom"/>
          </w:tcPr>
          <w:p w14:paraId="000001F7"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$ 197 </w:t>
            </w:r>
          </w:p>
        </w:tc>
      </w:tr>
      <w:tr w:rsidR="00841E46" w14:paraId="515B6218" w14:textId="77777777">
        <w:trPr>
          <w:trHeight w:val="295"/>
        </w:trPr>
        <w:tc>
          <w:tcPr>
            <w:tcW w:w="780" w:type="dxa"/>
            <w:shd w:val="clear" w:color="auto" w:fill="auto"/>
            <w:vAlign w:val="bottom"/>
          </w:tcPr>
          <w:p w14:paraId="000001F8"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615" w:type="dxa"/>
            <w:shd w:val="clear" w:color="auto" w:fill="auto"/>
            <w:vAlign w:val="bottom"/>
          </w:tcPr>
          <w:p w14:paraId="000001F9"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c>
          <w:tcPr>
            <w:tcW w:w="810" w:type="dxa"/>
            <w:shd w:val="clear" w:color="auto" w:fill="auto"/>
            <w:vAlign w:val="bottom"/>
          </w:tcPr>
          <w:p w14:paraId="000001FA"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750" w:type="dxa"/>
            <w:shd w:val="clear" w:color="auto" w:fill="auto"/>
            <w:vAlign w:val="bottom"/>
          </w:tcPr>
          <w:p w14:paraId="000001FB"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810" w:type="dxa"/>
            <w:shd w:val="clear" w:color="auto" w:fill="auto"/>
            <w:vAlign w:val="bottom"/>
          </w:tcPr>
          <w:p w14:paraId="000001FC"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w:t>
            </w:r>
          </w:p>
        </w:tc>
        <w:tc>
          <w:tcPr>
            <w:tcW w:w="750" w:type="dxa"/>
            <w:shd w:val="clear" w:color="auto" w:fill="auto"/>
            <w:vAlign w:val="bottom"/>
          </w:tcPr>
          <w:p w14:paraId="000001FD"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c>
          <w:tcPr>
            <w:tcW w:w="810" w:type="dxa"/>
            <w:shd w:val="clear" w:color="auto" w:fill="auto"/>
            <w:vAlign w:val="bottom"/>
          </w:tcPr>
          <w:p w14:paraId="000001FE"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115</w:t>
            </w:r>
          </w:p>
        </w:tc>
        <w:tc>
          <w:tcPr>
            <w:tcW w:w="960" w:type="dxa"/>
            <w:shd w:val="clear" w:color="auto" w:fill="auto"/>
            <w:vAlign w:val="bottom"/>
          </w:tcPr>
          <w:p w14:paraId="000001FF"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p>
        </w:tc>
        <w:tc>
          <w:tcPr>
            <w:tcW w:w="885" w:type="dxa"/>
            <w:shd w:val="clear" w:color="auto" w:fill="auto"/>
            <w:vAlign w:val="bottom"/>
          </w:tcPr>
          <w:p w14:paraId="00000200"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2.37</w:t>
            </w:r>
          </w:p>
        </w:tc>
        <w:tc>
          <w:tcPr>
            <w:tcW w:w="960" w:type="dxa"/>
            <w:shd w:val="clear" w:color="auto" w:fill="auto"/>
            <w:vAlign w:val="bottom"/>
          </w:tcPr>
          <w:p w14:paraId="00000201" w14:textId="77777777" w:rsidR="00841E46" w:rsidRDefault="0087110D">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915" w:type="dxa"/>
            <w:shd w:val="clear" w:color="auto" w:fill="auto"/>
            <w:vAlign w:val="bottom"/>
          </w:tcPr>
          <w:p w14:paraId="00000202"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$ 237 </w:t>
            </w:r>
          </w:p>
        </w:tc>
        <w:tc>
          <w:tcPr>
            <w:tcW w:w="1080" w:type="dxa"/>
            <w:shd w:val="clear" w:color="auto" w:fill="auto"/>
            <w:vAlign w:val="bottom"/>
          </w:tcPr>
          <w:p w14:paraId="00000203" w14:textId="77777777" w:rsidR="00841E46" w:rsidRDefault="0087110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$ 159 </w:t>
            </w:r>
          </w:p>
        </w:tc>
      </w:tr>
    </w:tbl>
    <w:p w14:paraId="00000204"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205" w14:textId="7777777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206" w14:textId="14743246"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points to note about these summary results.  First, costs for solar and wind have been set at $100/MWh; our estimates are conservative in that there are many examples around the world of far lower LCOEs for these technologies, and in fact in more mature markets, power purchase agreements have been tendered with costs of only $30-40/MWh for systems of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or wind energy including battery storage. On the other hand, Caribbean islands have not yet shown the cost decreases to these lowest levels yet.  A second point is to emphasize that we use $300/MWh to represent the relatively untested OTEC costs; with other technologies such as geothermal or hydropower the dispatchable source would be expected to have significantly lower LCOE, thus lowering the </w:t>
      </w:r>
      <w:proofErr w:type="spellStart"/>
      <w:r>
        <w:rPr>
          <w:rFonts w:ascii="Times New Roman" w:eastAsia="Times New Roman" w:hAnsi="Times New Roman" w:cs="Times New Roman"/>
          <w:sz w:val="24"/>
          <w:szCs w:val="24"/>
        </w:rPr>
        <w:t>sLCOE</w:t>
      </w:r>
      <w:proofErr w:type="spellEnd"/>
      <w:r>
        <w:rPr>
          <w:rFonts w:ascii="Times New Roman" w:eastAsia="Times New Roman" w:hAnsi="Times New Roman" w:cs="Times New Roman"/>
          <w:sz w:val="24"/>
          <w:szCs w:val="24"/>
        </w:rPr>
        <w:t xml:space="preserve"> cost with respect to those </w:t>
      </w:r>
      <w:r>
        <w:rPr>
          <w:rFonts w:ascii="Times New Roman" w:eastAsia="Times New Roman" w:hAnsi="Times New Roman" w:cs="Times New Roman"/>
          <w:sz w:val="24"/>
          <w:szCs w:val="24"/>
        </w:rPr>
        <w:lastRenderedPageBreak/>
        <w:t>shown here, even without the added benefit of desalinated water, as illustrated in</w:t>
      </w:r>
      <w:r w:rsidR="00BD1D31">
        <w:rPr>
          <w:rFonts w:ascii="Times New Roman" w:eastAsia="Times New Roman" w:hAnsi="Times New Roman" w:cs="Times New Roman"/>
          <w:sz w:val="24"/>
          <w:szCs w:val="24"/>
        </w:rPr>
        <w:t xml:space="preserve"> Figure 9</w:t>
      </w:r>
      <w:customXmlDelRangeStart w:id="625" w:author="Robert Brecha" w:date="2020-08-28T17:30:00Z"/>
      <w:sdt>
        <w:sdtPr>
          <w:tag w:val="goog_rdk_604"/>
          <w:id w:val="1939714280"/>
        </w:sdtPr>
        <w:sdtContent>
          <w:customXmlDelRangeEnd w:id="625"/>
          <w:customXmlDelRangeStart w:id="626" w:author="Robert Brecha" w:date="2020-08-28T17:30:00Z"/>
        </w:sdtContent>
      </w:sdt>
      <w:customXmlDelRangeEnd w:id="626"/>
      <w:r>
        <w:rPr>
          <w:rFonts w:ascii="Times New Roman" w:eastAsia="Times New Roman" w:hAnsi="Times New Roman" w:cs="Times New Roman"/>
          <w:sz w:val="24"/>
          <w:szCs w:val="24"/>
        </w:rPr>
        <w:t>.  Even with these caveats and relatively conservative assumptions, the system LCOE for OTEC with the co-benefit of desalinated water, and in some scenarios even without this advantage, is less than it would be for diesel  power generation.</w:t>
      </w:r>
    </w:p>
    <w:p w14:paraId="00000207" w14:textId="77777777" w:rsidR="00841E46" w:rsidRDefault="0087110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represent some potential and likely future developments, we show in Fig. </w:t>
      </w:r>
      <w:sdt>
        <w:sdtPr>
          <w:tag w:val="goog_rdk_605"/>
          <w:id w:val="664901667"/>
        </w:sdtPr>
        <w:sdtContent>
          <w:ins w:id="627" w:author="Robert Brecha" w:date="2020-08-24T13:41:00Z">
            <w:r>
              <w:rPr>
                <w:rFonts w:ascii="Times New Roman" w:eastAsia="Times New Roman" w:hAnsi="Times New Roman" w:cs="Times New Roman"/>
                <w:sz w:val="24"/>
                <w:szCs w:val="24"/>
              </w:rPr>
              <w:t>9</w:t>
            </w:r>
          </w:ins>
        </w:sdtContent>
      </w:sdt>
      <w:sdt>
        <w:sdtPr>
          <w:tag w:val="goog_rdk_606"/>
          <w:id w:val="-539275984"/>
        </w:sdtPr>
        <w:sdtContent>
          <w:del w:id="628" w:author="Robert Brecha" w:date="2020-08-24T13:41:00Z">
            <w:r>
              <w:rPr>
                <w:rFonts w:ascii="Times New Roman" w:eastAsia="Times New Roman" w:hAnsi="Times New Roman" w:cs="Times New Roman"/>
                <w:sz w:val="24"/>
                <w:szCs w:val="24"/>
              </w:rPr>
              <w:delText xml:space="preserve">xxx </w:delText>
            </w:r>
          </w:del>
        </w:sdtContent>
      </w:sdt>
      <w:r>
        <w:rPr>
          <w:rFonts w:ascii="Times New Roman" w:eastAsia="Times New Roman" w:hAnsi="Times New Roman" w:cs="Times New Roman"/>
          <w:sz w:val="24"/>
          <w:szCs w:val="24"/>
        </w:rPr>
        <w:t xml:space="preserve">b the same analysis but with an assumed cost of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and wind each of $50/MWh, and storage costs of $150/kWh, keeping the uncertain cost of the dispatchable OTEC source constant at $300/MWh.  This situation might represent expected costs by 2030, which is when many Caribbean islands will have increased implementation of variable renewables and will be looking at options for complementing variable renewables with a dispatchable source of renewable energy.  It is seen that with these cost decreases, even with the relatively expensive OTEC technology as a backstop, the total system cost of electricity is in nearly all cases less than what would be expected for diesel generators.  Taking into account the added benefit of desalinate water the difference is even larger.</w:t>
      </w:r>
    </w:p>
    <w:p w14:paraId="00000208"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209" w14:textId="77777777" w:rsidR="00841E46" w:rsidRDefault="00841E46">
      <w:pPr>
        <w:spacing w:line="360" w:lineRule="auto"/>
        <w:ind w:firstLine="720"/>
        <w:jc w:val="both"/>
        <w:rPr>
          <w:rFonts w:ascii="Times New Roman" w:eastAsia="Times New Roman" w:hAnsi="Times New Roman" w:cs="Times New Roman"/>
          <w:sz w:val="24"/>
          <w:szCs w:val="24"/>
        </w:rPr>
      </w:pPr>
    </w:p>
    <w:p w14:paraId="0000020A" w14:textId="311575B8" w:rsidR="00841E46" w:rsidRDefault="00526A06">
      <w:pPr>
        <w:spacing w:line="360" w:lineRule="auto"/>
        <w:ind w:firstLine="720"/>
        <w:jc w:val="both"/>
        <w:rPr>
          <w:rFonts w:ascii="Times New Roman" w:eastAsia="Times New Roman" w:hAnsi="Times New Roman" w:cs="Times New Roman"/>
          <w:sz w:val="24"/>
          <w:szCs w:val="24"/>
        </w:rPr>
      </w:pPr>
      <w:ins w:id="629" w:author="Robert Brecha" w:date="2020-08-28T17:34:00Z">
        <w:r>
          <w:rPr>
            <w:noProof/>
          </w:rPr>
          <mc:AlternateContent>
            <mc:Choice Requires="wps">
              <w:drawing>
                <wp:anchor distT="0" distB="0" distL="114300" distR="114300" simplePos="0" relativeHeight="251673600" behindDoc="0" locked="0" layoutInCell="1" allowOverlap="1" wp14:anchorId="1F51E6CB" wp14:editId="3C6B5D9F">
                  <wp:simplePos x="0" y="0"/>
                  <wp:positionH relativeFrom="column">
                    <wp:posOffset>12700</wp:posOffset>
                  </wp:positionH>
                  <wp:positionV relativeFrom="paragraph">
                    <wp:posOffset>3878580</wp:posOffset>
                  </wp:positionV>
                  <wp:extent cx="645985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459855" cy="635"/>
                          </a:xfrm>
                          <a:prstGeom prst="rect">
                            <a:avLst/>
                          </a:prstGeom>
                          <a:solidFill>
                            <a:prstClr val="white"/>
                          </a:solidFill>
                          <a:ln>
                            <a:noFill/>
                          </a:ln>
                        </wps:spPr>
                        <wps:txbx>
                          <w:txbxContent>
                            <w:p w14:paraId="06C4FE32" w14:textId="4869AA3C" w:rsidR="00526A06" w:rsidRPr="00987D71" w:rsidRDefault="00526A06" w:rsidP="00526A06">
                              <w:pPr>
                                <w:pStyle w:val="Caption"/>
                                <w:rPr>
                                  <w:rFonts w:ascii="Times New Roman" w:eastAsia="Times New Roman" w:hAnsi="Times New Roman" w:cs="Times New Roman"/>
                                  <w:noProof/>
                                  <w:sz w:val="24"/>
                                  <w:szCs w:val="24"/>
                                </w:rPr>
                                <w:pPrChange w:id="630" w:author="Robert Brecha" w:date="2020-08-28T17:34:00Z">
                                  <w:pPr>
                                    <w:spacing w:line="360" w:lineRule="auto"/>
                                    <w:ind w:firstLine="720"/>
                                    <w:jc w:val="both"/>
                                  </w:pPr>
                                </w:pPrChange>
                              </w:pPr>
                              <w:ins w:id="631" w:author="Robert Brecha" w:date="2020-08-28T17:34:00Z">
                                <w:r>
                                  <w:t xml:space="preserve">Figure </w:t>
                                </w:r>
                                <w:r>
                                  <w:fldChar w:fldCharType="begin"/>
                                </w:r>
                                <w:r>
                                  <w:instrText xml:space="preserve"> SEQ Figure \* ARABIC </w:instrText>
                                </w:r>
                              </w:ins>
                              <w:r>
                                <w:fldChar w:fldCharType="separate"/>
                              </w:r>
                              <w:ins w:id="632" w:author="Robert Brecha" w:date="2020-08-28T17:34:00Z">
                                <w:r>
                                  <w:rPr>
                                    <w:noProof/>
                                  </w:rPr>
                                  <w:t>9</w:t>
                                </w:r>
                                <w:r>
                                  <w:fldChar w:fldCharType="end"/>
                                </w:r>
                                <w:r>
                                  <w:t xml:space="preserve"> - Comparison of the system levelized cost of electricity (</w:t>
                                </w:r>
                                <w:proofErr w:type="spellStart"/>
                                <w:r>
                                  <w:t>sLCOE</w:t>
                                </w:r>
                                <w:proofErr w:type="spellEnd"/>
                                <w:r>
                                  <w:t>)</w:t>
                                </w:r>
                                <w:r>
                                  <w:rPr>
                                    <w:noProof/>
                                  </w:rPr>
                                  <w:t xml:space="preserve"> for eight example cases as described in the text and in Table 4.</w:t>
                                </w:r>
                                <w:r>
                                  <w:rPr>
                                    <w:noProof/>
                                  </w:rPr>
                                  <w:t xml:space="preserve"> A) with estimated current costs of each technology and b) with </w:t>
                                </w:r>
                              </w:ins>
                              <w:ins w:id="633" w:author="Robert Brecha" w:date="2020-08-28T17:35:00Z">
                                <w:r>
                                  <w:rPr>
                                    <w:noProof/>
                                  </w:rPr>
                                  <w:t>estimated costs in 2030, when deep renewable energy penetration will likely be starting to make dispatchable technologies</w:t>
                                </w:r>
                              </w:ins>
                              <w:ins w:id="634" w:author="Robert Brecha" w:date="2020-08-28T17:36:00Z">
                                <w:r>
                                  <w:rPr>
                                    <w:noProof/>
                                  </w:rPr>
                                  <w:t xml:space="preserve"> a necessity to complement variable renewable energy sources.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1E6CB" id="Text Box 8" o:spid="_x0000_s1029" type="#_x0000_t202" style="position:absolute;left:0;text-align:left;margin-left:1pt;margin-top:305.4pt;width:508.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3siLgIAAGQEAAAOAAAAZHJzL2Uyb0RvYy54bWysVMFu2zAMvQ/YPwi6L07aJe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" stroked="f">
                  <v:textbox style="mso-fit-shape-to-text:t" inset="0,0,0,0">
                    <w:txbxContent>
                      <w:p w14:paraId="06C4FE32" w14:textId="4869AA3C" w:rsidR="00526A06" w:rsidRPr="00987D71" w:rsidRDefault="00526A06" w:rsidP="00526A06">
                        <w:pPr>
                          <w:pStyle w:val="Caption"/>
                          <w:rPr>
                            <w:rFonts w:ascii="Times New Roman" w:eastAsia="Times New Roman" w:hAnsi="Times New Roman" w:cs="Times New Roman"/>
                            <w:noProof/>
                            <w:sz w:val="24"/>
                            <w:szCs w:val="24"/>
                          </w:rPr>
                          <w:pPrChange w:id="635" w:author="Robert Brecha" w:date="2020-08-28T17:34:00Z">
                            <w:pPr>
                              <w:spacing w:line="360" w:lineRule="auto"/>
                              <w:ind w:firstLine="720"/>
                              <w:jc w:val="both"/>
                            </w:pPr>
                          </w:pPrChange>
                        </w:pPr>
                        <w:ins w:id="636" w:author="Robert Brecha" w:date="2020-08-28T17:34:00Z">
                          <w:r>
                            <w:t xml:space="preserve">Figure </w:t>
                          </w:r>
                          <w:r>
                            <w:fldChar w:fldCharType="begin"/>
                          </w:r>
                          <w:r>
                            <w:instrText xml:space="preserve"> SEQ Figure \* ARABIC </w:instrText>
                          </w:r>
                        </w:ins>
                        <w:r>
                          <w:fldChar w:fldCharType="separate"/>
                        </w:r>
                        <w:ins w:id="637" w:author="Robert Brecha" w:date="2020-08-28T17:34:00Z">
                          <w:r>
                            <w:rPr>
                              <w:noProof/>
                            </w:rPr>
                            <w:t>9</w:t>
                          </w:r>
                          <w:r>
                            <w:fldChar w:fldCharType="end"/>
                          </w:r>
                          <w:r>
                            <w:t xml:space="preserve"> - Comparison of the system levelized cost of electricity (</w:t>
                          </w:r>
                          <w:proofErr w:type="spellStart"/>
                          <w:r>
                            <w:t>sLCOE</w:t>
                          </w:r>
                          <w:proofErr w:type="spellEnd"/>
                          <w:r>
                            <w:t>)</w:t>
                          </w:r>
                          <w:r>
                            <w:rPr>
                              <w:noProof/>
                            </w:rPr>
                            <w:t xml:space="preserve"> for eight example cases as described in the text and in Table 4.</w:t>
                          </w:r>
                          <w:r>
                            <w:rPr>
                              <w:noProof/>
                            </w:rPr>
                            <w:t xml:space="preserve"> A) with estimated current costs of each technology and b) with </w:t>
                          </w:r>
                        </w:ins>
                        <w:ins w:id="638" w:author="Robert Brecha" w:date="2020-08-28T17:35:00Z">
                          <w:r>
                            <w:rPr>
                              <w:noProof/>
                            </w:rPr>
                            <w:t>estimated costs in 2030, when deep renewable energy penetration will likely be starting to make dispatchable technologies</w:t>
                          </w:r>
                        </w:ins>
                        <w:ins w:id="639" w:author="Robert Brecha" w:date="2020-08-28T17:36:00Z">
                          <w:r>
                            <w:rPr>
                              <w:noProof/>
                            </w:rPr>
                            <w:t xml:space="preserve"> a necessity to complement variable renewable energy sources.</w:t>
                          </w:r>
                        </w:ins>
                      </w:p>
                    </w:txbxContent>
                  </v:textbox>
                  <w10:wrap type="topAndBottom"/>
                </v:shape>
              </w:pict>
            </mc:Fallback>
          </mc:AlternateContent>
        </w:r>
      </w:ins>
      <w:r w:rsidR="0087110D">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739F056E" wp14:editId="34EBA2CF">
            <wp:simplePos x="0" y="0"/>
            <wp:positionH relativeFrom="column">
              <wp:posOffset>12700</wp:posOffset>
            </wp:positionH>
            <wp:positionV relativeFrom="paragraph">
              <wp:posOffset>439420</wp:posOffset>
            </wp:positionV>
            <wp:extent cx="6459855" cy="3387090"/>
            <wp:effectExtent l="0" t="0" r="0" b="3810"/>
            <wp:wrapTopAndBottom/>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6459855" cy="3387090"/>
                    </a:xfrm>
                    <a:prstGeom prst="rect">
                      <a:avLst/>
                    </a:prstGeom>
                    <a:ln/>
                  </pic:spPr>
                </pic:pic>
              </a:graphicData>
            </a:graphic>
            <wp14:sizeRelH relativeFrom="page">
              <wp14:pctWidth>0</wp14:pctWidth>
            </wp14:sizeRelH>
            <wp14:sizeRelV relativeFrom="page">
              <wp14:pctHeight>0</wp14:pctHeight>
            </wp14:sizeRelV>
          </wp:anchor>
        </w:drawing>
      </w:r>
    </w:p>
    <w:sdt>
      <w:sdtPr>
        <w:tag w:val="goog_rdk_609"/>
        <w:id w:val="-893036862"/>
      </w:sdtPr>
      <w:sdtContent>
        <w:p w14:paraId="0000020B" w14:textId="60434E36" w:rsidR="00841E46" w:rsidRDefault="00371ED8">
          <w:pPr>
            <w:spacing w:line="360" w:lineRule="auto"/>
            <w:ind w:firstLine="720"/>
            <w:jc w:val="both"/>
            <w:rPr>
              <w:ins w:id="640" w:author="Masaō Ashtine" w:date="2020-06-18T10:34:00Z"/>
              <w:rFonts w:ascii="Times New Roman" w:eastAsia="Times New Roman" w:hAnsi="Times New Roman" w:cs="Times New Roman"/>
              <w:sz w:val="24"/>
              <w:szCs w:val="24"/>
            </w:rPr>
          </w:pPr>
          <w:sdt>
            <w:sdtPr>
              <w:tag w:val="goog_rdk_608"/>
              <w:id w:val="-2110420725"/>
              <w:showingPlcHdr/>
            </w:sdtPr>
            <w:sdtContent>
              <w:r w:rsidR="004F62B4">
                <w:t xml:space="preserve">     </w:t>
              </w:r>
            </w:sdtContent>
          </w:sdt>
        </w:p>
      </w:sdtContent>
    </w:sdt>
    <w:p w14:paraId="0000020C" w14:textId="4A97BE0E" w:rsidR="00841E46" w:rsidRDefault="00371ED8">
      <w:pPr>
        <w:spacing w:line="360" w:lineRule="auto"/>
        <w:ind w:firstLine="720"/>
        <w:jc w:val="both"/>
        <w:rPr>
          <w:rFonts w:ascii="Times New Roman" w:eastAsia="Times New Roman" w:hAnsi="Times New Roman" w:cs="Times New Roman"/>
          <w:sz w:val="24"/>
          <w:szCs w:val="24"/>
        </w:rPr>
      </w:pPr>
      <w:sdt>
        <w:sdtPr>
          <w:tag w:val="goog_rdk_610"/>
          <w:id w:val="-1239706056"/>
        </w:sdtPr>
        <w:sdtContent>
          <w:commentRangeStart w:id="641"/>
        </w:sdtContent>
      </w:sdt>
    </w:p>
    <w:commentRangeEnd w:id="641"/>
    <w:p w14:paraId="0000020D" w14:textId="77777777" w:rsidR="00841E46" w:rsidRDefault="0087110D">
      <w:pPr>
        <w:numPr>
          <w:ilvl w:val="0"/>
          <w:numId w:val="3"/>
        </w:numPr>
        <w:spacing w:line="360" w:lineRule="auto"/>
        <w:jc w:val="both"/>
        <w:rPr>
          <w:b/>
          <w:sz w:val="24"/>
          <w:szCs w:val="24"/>
        </w:rPr>
      </w:pPr>
      <w:r>
        <w:commentReference w:id="641"/>
      </w:r>
      <w:r>
        <w:rPr>
          <w:rFonts w:ascii="Times New Roman" w:eastAsia="Times New Roman" w:hAnsi="Times New Roman" w:cs="Times New Roman"/>
          <w:b/>
          <w:sz w:val="24"/>
          <w:szCs w:val="24"/>
        </w:rPr>
        <w:t>Further considerations for integration</w:t>
      </w:r>
    </w:p>
    <w:p w14:paraId="0000020E"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Sea-based OTEC technologies by their very nature of operation are susceptible to both short- and long-term changes in weather and climate patterns. Their open-water functioning presents many challenges, mostly infrastructural, and Caribbean systems are particularly vulnerable to extremes in weather owing to the pronounced hurricane season and deep convective atmospheric conditions that often result in storm surges and inclement weather during the rainy seasons.</w:t>
      </w:r>
    </w:p>
    <w:p w14:paraId="0000020F" w14:textId="13029533"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OTEC systems are governed by basic principles of vertical ocean thermal gradients and are relatively simple in their operation, excluding more advanced hybrid and electrolysis complementary operations. Both floating and shelf-based systems involve extensive lengths of piping which can be easily disrupted by turbulent ocean surfaces. Though having these systems at some distance near/offshore provides the advantage of tapping into greater and less variable thermal gradients, they come at a greater infrastructure cost and capital risk. The Caribbean basin is already seeing more weather extremes in recent years and meteorologists have shown through extensive climate models that climate change is making hurricanes more frequent and powerful over the Atlantic Ocean, where they eventually cross the Caribbean Sea via various paths. According to the United Nations, the 2017 hurricane season cost Caribbean countries and the United States USD $92 billion with Irma, María and José leaving islands like Barbuda, Dominica and Puerto Rico completely incapacitated by their passage (The Independent UK, 2018)</w:t>
      </w:r>
      <w:ins w:id="642" w:author="Robert Brecha" w:date="2020-08-28T17:23:00Z">
        <w:r w:rsidR="004F62B4">
          <w:rPr>
            <w:rStyle w:val="FootnoteReference"/>
            <w:rFonts w:ascii="Times New Roman" w:eastAsia="Times New Roman" w:hAnsi="Times New Roman" w:cs="Times New Roman"/>
            <w:sz w:val="24"/>
            <w:szCs w:val="24"/>
          </w:rPr>
          <w:footnoteReference w:id="4"/>
        </w:r>
      </w:ins>
      <w:r>
        <w:rPr>
          <w:rFonts w:ascii="Times New Roman" w:eastAsia="Times New Roman" w:hAnsi="Times New Roman" w:cs="Times New Roman"/>
          <w:sz w:val="24"/>
          <w:szCs w:val="24"/>
        </w:rPr>
        <w:t>. Thus, sea-based OTEC systems are considerably more vulnerable to these climatic changes given their operation and offshore siting. The increased variability in the tracks of hurricanes is also adding new challenges for the region when viewed in the light that new countries and economies, once at low-risk to these systems (Guyana and Trinidad and Tobago for instance), may become increasingly vulnerable to these weather extremes.</w:t>
      </w:r>
    </w:p>
    <w:p w14:paraId="00000210"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Climate change is also bringing about unprecedented levels of ocean warming which can play a role in the future of OTEC operations in the Caribbean region. </w:t>
      </w:r>
      <w:proofErr w:type="spellStart"/>
      <w:r>
        <w:rPr>
          <w:rFonts w:ascii="Times New Roman" w:eastAsia="Times New Roman" w:hAnsi="Times New Roman" w:cs="Times New Roman"/>
          <w:sz w:val="24"/>
          <w:szCs w:val="24"/>
        </w:rPr>
        <w:t>Antuña</w:t>
      </w:r>
      <w:proofErr w:type="spellEnd"/>
      <w:r>
        <w:rPr>
          <w:rFonts w:ascii="Times New Roman" w:eastAsia="Times New Roman" w:hAnsi="Times New Roman" w:cs="Times New Roman"/>
          <w:sz w:val="24"/>
          <w:szCs w:val="24"/>
        </w:rPr>
        <w:t xml:space="preserve">-Marrero et al. (2015) show that sea surface temperatures (SSTs) within the subperiod 1972–2005 have a warming </w:t>
      </w:r>
      <w:r>
        <w:rPr>
          <w:rFonts w:ascii="Times New Roman" w:eastAsia="Times New Roman" w:hAnsi="Times New Roman" w:cs="Times New Roman"/>
          <w:sz w:val="24"/>
          <w:szCs w:val="24"/>
        </w:rPr>
        <w:lastRenderedPageBreak/>
        <w:t>trend of 1.18 ± 0.49°C per century for the wider Caribbean. Over the wider period of 1906-2005, the authors found a weighted warming trend of 1.32°C per century for the wider Caribbean during the summer period. Although some model discrepancy exists within the early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SST, the wider Caribbean, particularly the southernmost region of the Lesser </w:t>
      </w:r>
      <w:proofErr w:type="spellStart"/>
      <w:r>
        <w:rPr>
          <w:rFonts w:ascii="Times New Roman" w:eastAsia="Times New Roman" w:hAnsi="Times New Roman" w:cs="Times New Roman"/>
          <w:sz w:val="24"/>
          <w:szCs w:val="24"/>
        </w:rPr>
        <w:t>Antillies</w:t>
      </w:r>
      <w:proofErr w:type="spellEnd"/>
      <w:r>
        <w:rPr>
          <w:rFonts w:ascii="Times New Roman" w:eastAsia="Times New Roman" w:hAnsi="Times New Roman" w:cs="Times New Roman"/>
          <w:sz w:val="24"/>
          <w:szCs w:val="24"/>
        </w:rPr>
        <w:t xml:space="preserve">, show clear warming trends which threaten to weaken thermal gradients if increased subsurface mixing intensifies as well. However, many sea-based OTEC systems rely on thermal gradients that are achieved by tapping into water well below the surface level. In their study of the island of San Andres off the Colombian coast, </w:t>
      </w:r>
      <w:proofErr w:type="spellStart"/>
      <w:r>
        <w:rPr>
          <w:rFonts w:ascii="Times New Roman" w:eastAsia="Times New Roman" w:hAnsi="Times New Roman" w:cs="Times New Roman"/>
          <w:sz w:val="24"/>
          <w:szCs w:val="24"/>
        </w:rPr>
        <w:t>Devis</w:t>
      </w:r>
      <w:proofErr w:type="spellEnd"/>
      <w:r>
        <w:rPr>
          <w:rFonts w:ascii="Times New Roman" w:eastAsia="Times New Roman" w:hAnsi="Times New Roman" w:cs="Times New Roman"/>
          <w:sz w:val="24"/>
          <w:szCs w:val="24"/>
        </w:rPr>
        <w:t xml:space="preserve">-Morales et al. (2014) show that the thermal difference encountered from the surface to a depth of 1000 m, where cooler waters for OTEC can be sourced from, was ~ 22°–24 °C and cold waters are available for intake at around 450–750 m, within a short horizontal distance from the coast (less than 2.5 km). </w:t>
      </w:r>
    </w:p>
    <w:p w14:paraId="00000211" w14:textId="77777777" w:rsidR="00841E46" w:rsidRDefault="00841E46">
      <w:pPr>
        <w:spacing w:line="360" w:lineRule="auto"/>
        <w:jc w:val="both"/>
        <w:rPr>
          <w:rFonts w:ascii="Times New Roman" w:eastAsia="Times New Roman" w:hAnsi="Times New Roman" w:cs="Times New Roman"/>
          <w:sz w:val="24"/>
          <w:szCs w:val="24"/>
        </w:rPr>
      </w:pPr>
      <w:commentRangeStart w:id="644"/>
    </w:p>
    <w:p w14:paraId="00000212" w14:textId="77777777" w:rsidR="00841E46" w:rsidRDefault="0087110D">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paragraph on weather extremes and growing intensity of hurricanes (add the possibility of mobile OTEC systems that can be </w:t>
      </w:r>
      <w:proofErr w:type="spellStart"/>
      <w:r>
        <w:rPr>
          <w:rFonts w:ascii="Times New Roman" w:eastAsia="Times New Roman" w:hAnsi="Times New Roman" w:cs="Times New Roman"/>
          <w:sz w:val="24"/>
          <w:szCs w:val="24"/>
        </w:rPr>
        <w:t>harboured</w:t>
      </w:r>
      <w:proofErr w:type="spellEnd"/>
      <w:r>
        <w:rPr>
          <w:rFonts w:ascii="Times New Roman" w:eastAsia="Times New Roman" w:hAnsi="Times New Roman" w:cs="Times New Roman"/>
          <w:sz w:val="24"/>
          <w:szCs w:val="24"/>
        </w:rPr>
        <w:t>; increased CAPEX and OPEX costs involved in maintenance and operation</w:t>
      </w:r>
    </w:p>
    <w:p w14:paraId="00000213" w14:textId="77777777" w:rsidR="00841E46" w:rsidRDefault="0087110D">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discuss the long-term climate implications through changing ocean thermal stratification and the impact on temperature gradients used to drive the system</w:t>
      </w:r>
    </w:p>
    <w:p w14:paraId="00000214" w14:textId="77777777" w:rsidR="00841E46" w:rsidRDefault="0087110D">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briefly on the OTEC sector drawing technological and industry insights from the oil sector to better aid into the transition to SIDS economies</w:t>
      </w:r>
    </w:p>
    <w:p w14:paraId="00000215" w14:textId="77777777" w:rsidR="00841E46" w:rsidRDefault="00841E46">
      <w:pPr>
        <w:spacing w:line="360" w:lineRule="auto"/>
        <w:jc w:val="both"/>
        <w:rPr>
          <w:rFonts w:ascii="Times New Roman" w:eastAsia="Times New Roman" w:hAnsi="Times New Roman" w:cs="Times New Roman"/>
          <w:b/>
          <w:sz w:val="24"/>
          <w:szCs w:val="24"/>
        </w:rPr>
      </w:pPr>
    </w:p>
    <w:p w14:paraId="00000216"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discussion on homogenous ocean warming:</w:t>
      </w:r>
      <w:commentRangeEnd w:id="644"/>
      <w:r w:rsidR="004B6315">
        <w:rPr>
          <w:rStyle w:val="CommentReference"/>
        </w:rPr>
        <w:commentReference w:id="644"/>
      </w:r>
    </w:p>
    <w:sdt>
      <w:sdtPr>
        <w:tag w:val="goog_rdk_611"/>
        <w:id w:val="267042825"/>
      </w:sdtPr>
      <w:sdtContent>
        <w:p w14:paraId="00000217" w14:textId="77777777" w:rsidR="00841E46" w:rsidRDefault="00371ED8">
          <w:pPr>
            <w:spacing w:line="360" w:lineRule="auto"/>
            <w:jc w:val="both"/>
            <w:rPr>
              <w:rFonts w:ascii="Times New Roman" w:eastAsia="Times New Roman" w:hAnsi="Times New Roman" w:cs="Times New Roman"/>
              <w:sz w:val="24"/>
              <w:szCs w:val="24"/>
            </w:rPr>
            <w:pPrChange w:id="645" w:author="Masaō Ashtine" w:date="2020-06-18T10:33:00Z">
              <w:pPr>
                <w:spacing w:line="360" w:lineRule="auto"/>
                <w:ind w:firstLine="720"/>
                <w:jc w:val="both"/>
              </w:pPr>
            </w:pPrChange>
          </w:pPr>
        </w:p>
      </w:sdtContent>
    </w:sdt>
    <w:p w14:paraId="00000218" w14:textId="23D0320A" w:rsidR="00841E46" w:rsidRDefault="00371ED8">
      <w:pPr>
        <w:numPr>
          <w:ilvl w:val="0"/>
          <w:numId w:val="3"/>
        </w:numPr>
        <w:pBdr>
          <w:top w:val="nil"/>
          <w:left w:val="nil"/>
          <w:bottom w:val="nil"/>
          <w:right w:val="nil"/>
          <w:between w:val="nil"/>
        </w:pBdr>
        <w:spacing w:line="360" w:lineRule="auto"/>
        <w:jc w:val="both"/>
        <w:rPr>
          <w:b/>
          <w:color w:val="000000"/>
          <w:sz w:val="24"/>
          <w:szCs w:val="24"/>
        </w:rPr>
      </w:pPr>
      <w:customXmlDelRangeStart w:id="646" w:author="Robert Brecha" w:date="2020-08-25T15:55:00Z"/>
      <w:sdt>
        <w:sdtPr>
          <w:tag w:val="goog_rdk_612"/>
          <w:id w:val="-1886094002"/>
        </w:sdtPr>
        <w:sdtContent>
          <w:customXmlDelRangeEnd w:id="646"/>
          <w:commentRangeStart w:id="647"/>
          <w:customXmlDelRangeStart w:id="648" w:author="Robert Brecha" w:date="2020-08-25T15:55:00Z"/>
        </w:sdtContent>
      </w:sdt>
      <w:customXmlDelRangeEnd w:id="648"/>
      <w:del w:id="649" w:author="Robert Brecha" w:date="2020-08-25T15:55:00Z">
        <w:r w:rsidR="0087110D" w:rsidDel="008D58D3">
          <w:rPr>
            <w:rFonts w:ascii="Times New Roman" w:eastAsia="Times New Roman" w:hAnsi="Times New Roman" w:cs="Times New Roman"/>
            <w:b/>
            <w:color w:val="000000"/>
            <w:sz w:val="24"/>
            <w:szCs w:val="24"/>
          </w:rPr>
          <w:delText xml:space="preserve">Discussion and </w:delText>
        </w:r>
      </w:del>
      <w:r w:rsidR="0087110D">
        <w:rPr>
          <w:rFonts w:ascii="Times New Roman" w:eastAsia="Times New Roman" w:hAnsi="Times New Roman" w:cs="Times New Roman"/>
          <w:b/>
          <w:color w:val="000000"/>
          <w:sz w:val="24"/>
          <w:szCs w:val="24"/>
        </w:rPr>
        <w:t>Conclusions</w:t>
      </w:r>
      <w:commentRangeEnd w:id="647"/>
      <w:r w:rsidR="0087110D">
        <w:commentReference w:id="647"/>
      </w:r>
    </w:p>
    <w:p w14:paraId="00000219" w14:textId="60B7A27F" w:rsidR="00841E46" w:rsidRDefault="00371ED8">
      <w:pPr>
        <w:spacing w:line="360" w:lineRule="auto"/>
        <w:jc w:val="both"/>
        <w:rPr>
          <w:rFonts w:ascii="Times New Roman" w:eastAsia="Times New Roman" w:hAnsi="Times New Roman" w:cs="Times New Roman"/>
          <w:sz w:val="24"/>
          <w:szCs w:val="24"/>
        </w:rPr>
      </w:pPr>
      <w:sdt>
        <w:sdtPr>
          <w:tag w:val="goog_rdk_613"/>
          <w:id w:val="-652058141"/>
        </w:sdtPr>
        <w:sdtContent>
          <w:commentRangeStart w:id="650"/>
        </w:sdtContent>
      </w:sdt>
      <w:r w:rsidR="0087110D">
        <w:rPr>
          <w:rFonts w:ascii="Times New Roman" w:eastAsia="Times New Roman" w:hAnsi="Times New Roman" w:cs="Times New Roman"/>
          <w:sz w:val="24"/>
          <w:szCs w:val="24"/>
        </w:rPr>
        <w:t xml:space="preserve">We have presented a set of observations about </w:t>
      </w:r>
      <w:ins w:id="651" w:author="Robert Brecha" w:date="2020-08-25T15:55:00Z">
        <w:r w:rsidR="008D58D3">
          <w:rPr>
            <w:rFonts w:ascii="Times New Roman" w:eastAsia="Times New Roman" w:hAnsi="Times New Roman" w:cs="Times New Roman"/>
            <w:sz w:val="24"/>
            <w:szCs w:val="24"/>
          </w:rPr>
          <w:t xml:space="preserve">achieving the challenging goal of </w:t>
        </w:r>
      </w:ins>
      <w:r w:rsidR="0087110D">
        <w:rPr>
          <w:rFonts w:ascii="Times New Roman" w:eastAsia="Times New Roman" w:hAnsi="Times New Roman" w:cs="Times New Roman"/>
          <w:sz w:val="24"/>
          <w:szCs w:val="24"/>
        </w:rPr>
        <w:t xml:space="preserve">100% renewable energy systems </w:t>
      </w:r>
      <w:del w:id="652" w:author="Robert Brecha" w:date="2020-08-25T15:56:00Z">
        <w:r w:rsidR="0087110D" w:rsidDel="008D58D3">
          <w:rPr>
            <w:rFonts w:ascii="Times New Roman" w:eastAsia="Times New Roman" w:hAnsi="Times New Roman" w:cs="Times New Roman"/>
            <w:sz w:val="24"/>
            <w:szCs w:val="24"/>
          </w:rPr>
          <w:delText xml:space="preserve">in settings that can be particularly challenging, </w:delText>
        </w:r>
      </w:del>
      <w:r w:rsidR="0087110D">
        <w:rPr>
          <w:rFonts w:ascii="Times New Roman" w:eastAsia="Times New Roman" w:hAnsi="Times New Roman" w:cs="Times New Roman"/>
          <w:sz w:val="24"/>
          <w:szCs w:val="24"/>
        </w:rPr>
        <w:t>Caribbean Island States</w:t>
      </w:r>
      <w:commentRangeEnd w:id="650"/>
      <w:r w:rsidR="0087110D">
        <w:commentReference w:id="650"/>
      </w:r>
      <w:r w:rsidR="0087110D">
        <w:rPr>
          <w:rFonts w:ascii="Times New Roman" w:eastAsia="Times New Roman" w:hAnsi="Times New Roman" w:cs="Times New Roman"/>
          <w:sz w:val="24"/>
          <w:szCs w:val="24"/>
        </w:rPr>
        <w:t xml:space="preserve">.  By their very nature these countries and territories have limitations in both resources and interconnections that would otherwise ease the transition to fossil-free energy systems.  In Europe or the United States, for example, large areas with solar, wind, hydroelectric, biomass and other potential energy sources are connected by regional electricity grids </w:t>
      </w:r>
      <w:sdt>
        <w:sdtPr>
          <w:tag w:val="goog_rdk_614"/>
          <w:id w:val="1415593664"/>
        </w:sdtPr>
        <w:sdtContent>
          <w:r w:rsidR="0087110D">
            <w:rPr>
              <w:rFonts w:ascii="Times New Roman" w:eastAsia="Times New Roman" w:hAnsi="Times New Roman" w:cs="Times New Roman"/>
              <w:sz w:val="24"/>
              <w:szCs w:val="24"/>
            </w:rPr>
            <w:t>operating within a mature marketplace of energy suppliers and distributors</w:t>
          </w:r>
        </w:sdtContent>
      </w:sdt>
      <w:r w:rsidR="0087110D">
        <w:rPr>
          <w:rFonts w:ascii="Times New Roman" w:eastAsia="Times New Roman" w:hAnsi="Times New Roman" w:cs="Times New Roman"/>
          <w:sz w:val="24"/>
          <w:szCs w:val="24"/>
        </w:rPr>
        <w:t xml:space="preserve">. </w:t>
      </w:r>
      <w:sdt>
        <w:sdtPr>
          <w:tag w:val="goog_rdk_615"/>
          <w:id w:val="-1743710249"/>
        </w:sdtPr>
        <w:sdtContent>
          <w:r w:rsidR="0087110D">
            <w:rPr>
              <w:rFonts w:ascii="Times New Roman" w:eastAsia="Times New Roman" w:hAnsi="Times New Roman" w:cs="Times New Roman"/>
              <w:sz w:val="24"/>
              <w:szCs w:val="24"/>
            </w:rPr>
            <w:t xml:space="preserve">Despite these enhanced grids and </w:t>
          </w:r>
          <w:r w:rsidR="0087110D">
            <w:rPr>
              <w:rFonts w:ascii="Times New Roman" w:eastAsia="Times New Roman" w:hAnsi="Times New Roman" w:cs="Times New Roman"/>
              <w:sz w:val="24"/>
              <w:szCs w:val="24"/>
            </w:rPr>
            <w:lastRenderedPageBreak/>
            <w:t>energy sectors</w:t>
          </w:r>
        </w:sdtContent>
      </w:sdt>
      <w:customXmlDelRangeStart w:id="653" w:author="Robert Brecha" w:date="2020-08-28T16:27:00Z"/>
      <w:sdt>
        <w:sdtPr>
          <w:tag w:val="goog_rdk_616"/>
          <w:id w:val="-333460971"/>
        </w:sdtPr>
        <w:sdtContent>
          <w:customXmlDelRangeEnd w:id="653"/>
          <w:customXmlDelRangeStart w:id="654" w:author="Robert Brecha" w:date="2020-08-28T16:27:00Z"/>
        </w:sdtContent>
      </w:sdt>
      <w:customXmlDelRangeEnd w:id="654"/>
      <w:r w:rsidR="0087110D">
        <w:rPr>
          <w:rFonts w:ascii="Times New Roman" w:eastAsia="Times New Roman" w:hAnsi="Times New Roman" w:cs="Times New Roman"/>
          <w:sz w:val="24"/>
          <w:szCs w:val="24"/>
        </w:rPr>
        <w:t xml:space="preserve">, the transition to renewables is </w:t>
      </w:r>
      <w:sdt>
        <w:sdtPr>
          <w:tag w:val="goog_rdk_617"/>
          <w:id w:val="-308872822"/>
        </w:sdtPr>
        <w:sdtContent>
          <w:r w:rsidR="0087110D">
            <w:rPr>
              <w:rFonts w:ascii="Times New Roman" w:eastAsia="Times New Roman" w:hAnsi="Times New Roman" w:cs="Times New Roman"/>
              <w:sz w:val="24"/>
              <w:szCs w:val="24"/>
            </w:rPr>
            <w:t xml:space="preserve">certainly </w:t>
          </w:r>
        </w:sdtContent>
      </w:sdt>
      <w:r w:rsidR="0087110D">
        <w:rPr>
          <w:rFonts w:ascii="Times New Roman" w:eastAsia="Times New Roman" w:hAnsi="Times New Roman" w:cs="Times New Roman"/>
          <w:sz w:val="24"/>
          <w:szCs w:val="24"/>
        </w:rPr>
        <w:t>not always</w:t>
      </w:r>
      <w:r>
        <w:rPr>
          <w:rFonts w:ascii="Times New Roman" w:eastAsia="Times New Roman" w:hAnsi="Times New Roman" w:cs="Times New Roman"/>
          <w:sz w:val="24"/>
          <w:szCs w:val="24"/>
        </w:rPr>
        <w:t xml:space="preserve"> streamlined </w:t>
      </w:r>
      <w:r w:rsidR="0087110D">
        <w:rPr>
          <w:rFonts w:ascii="Times New Roman" w:eastAsia="Times New Roman" w:hAnsi="Times New Roman" w:cs="Times New Roman"/>
          <w:sz w:val="24"/>
          <w:szCs w:val="24"/>
        </w:rPr>
        <w:t xml:space="preserve">  in </w:t>
      </w:r>
      <w:sdt>
        <w:sdtPr>
          <w:tag w:val="goog_rdk_620"/>
          <w:id w:val="-71829483"/>
        </w:sdtPr>
        <w:sdtContent>
          <w:r w:rsidR="0087110D">
            <w:rPr>
              <w:rFonts w:ascii="Times New Roman" w:eastAsia="Times New Roman" w:hAnsi="Times New Roman" w:cs="Times New Roman"/>
              <w:sz w:val="24"/>
              <w:szCs w:val="24"/>
            </w:rPr>
            <w:t>more economically developed</w:t>
          </w:r>
        </w:sdtContent>
      </w:sdt>
      <w:customXmlDelRangeStart w:id="655" w:author="Robert Brecha" w:date="2020-08-28T16:27:00Z"/>
      <w:sdt>
        <w:sdtPr>
          <w:tag w:val="goog_rdk_621"/>
          <w:id w:val="-1529010692"/>
        </w:sdtPr>
        <w:sdtContent>
          <w:customXmlDelRangeEnd w:id="655"/>
          <w:customXmlDelRangeStart w:id="656" w:author="Robert Brecha" w:date="2020-08-28T16:27:00Z"/>
        </w:sdtContent>
      </w:sdt>
      <w:customXmlDelRangeEnd w:id="656"/>
      <w:r w:rsidR="0087110D">
        <w:rPr>
          <w:rFonts w:ascii="Times New Roman" w:eastAsia="Times New Roman" w:hAnsi="Times New Roman" w:cs="Times New Roman"/>
          <w:sz w:val="24"/>
          <w:szCs w:val="24"/>
        </w:rPr>
        <w:t xml:space="preserve"> countries.  Small Island Developing States (SIDS)</w:t>
      </w:r>
      <w:sdt>
        <w:sdtPr>
          <w:tag w:val="goog_rdk_622"/>
          <w:id w:val="-1935653664"/>
        </w:sdtPr>
        <w:sdtContent>
          <w:r w:rsidR="0087110D">
            <w:rPr>
              <w:rFonts w:ascii="Times New Roman" w:eastAsia="Times New Roman" w:hAnsi="Times New Roman" w:cs="Times New Roman"/>
              <w:sz w:val="24"/>
              <w:szCs w:val="24"/>
            </w:rPr>
            <w:t>,</w:t>
          </w:r>
        </w:sdtContent>
      </w:sdt>
      <w:r w:rsidR="0087110D">
        <w:rPr>
          <w:rFonts w:ascii="Times New Roman" w:eastAsia="Times New Roman" w:hAnsi="Times New Roman" w:cs="Times New Roman"/>
          <w:sz w:val="24"/>
          <w:szCs w:val="24"/>
        </w:rPr>
        <w:t xml:space="preserve"> including those in the Caribbean have, however, </w:t>
      </w:r>
      <w:sdt>
        <w:sdtPr>
          <w:tag w:val="goog_rdk_623"/>
          <w:id w:val="-1438436895"/>
        </w:sdtPr>
        <w:sdtContent>
          <w:r w:rsidR="0087110D">
            <w:rPr>
              <w:rFonts w:ascii="Times New Roman" w:eastAsia="Times New Roman" w:hAnsi="Times New Roman" w:cs="Times New Roman"/>
              <w:sz w:val="24"/>
              <w:szCs w:val="24"/>
            </w:rPr>
            <w:t xml:space="preserve">committed to fulfilling ratified obligations outlined in </w:t>
          </w:r>
        </w:sdtContent>
      </w:sdt>
      <w:customXmlDelRangeStart w:id="657" w:author="Robert Brecha" w:date="2020-08-25T16:30:00Z"/>
      <w:sdt>
        <w:sdtPr>
          <w:tag w:val="goog_rdk_624"/>
          <w:id w:val="-777095183"/>
        </w:sdtPr>
        <w:sdtContent>
          <w:customXmlDelRangeEnd w:id="657"/>
          <w:customXmlDelRangeStart w:id="658" w:author="Robert Brecha" w:date="2020-08-25T16:30:00Z"/>
        </w:sdtContent>
      </w:sdt>
      <w:customXmlDelRangeEnd w:id="658"/>
      <w:r w:rsidR="0087110D">
        <w:rPr>
          <w:rFonts w:ascii="Times New Roman" w:eastAsia="Times New Roman" w:hAnsi="Times New Roman" w:cs="Times New Roman"/>
          <w:sz w:val="24"/>
          <w:szCs w:val="24"/>
        </w:rPr>
        <w:t xml:space="preserve"> </w:t>
      </w:r>
      <w:customXmlDelRangeStart w:id="659" w:author="Robert Brecha" w:date="2020-08-25T16:30:00Z"/>
      <w:sdt>
        <w:sdtPr>
          <w:tag w:val="goog_rdk_625"/>
          <w:id w:val="-1497260541"/>
        </w:sdtPr>
        <w:sdtContent>
          <w:customXmlDelRangeEnd w:id="659"/>
          <w:customXmlDelRangeStart w:id="660" w:author="Robert Brecha" w:date="2020-08-25T16:30:00Z"/>
        </w:sdtContent>
      </w:sdt>
      <w:customXmlDelRangeEnd w:id="660"/>
      <w:r w:rsidR="0087110D">
        <w:rPr>
          <w:rFonts w:ascii="Times New Roman" w:eastAsia="Times New Roman" w:hAnsi="Times New Roman" w:cs="Times New Roman"/>
          <w:sz w:val="24"/>
          <w:szCs w:val="24"/>
        </w:rPr>
        <w:t>the Paris Agreement</w:t>
      </w:r>
      <w:sdt>
        <w:sdtPr>
          <w:tag w:val="goog_rdk_626"/>
          <w:id w:val="1235740963"/>
        </w:sdtPr>
        <w:sdtContent>
          <w:r w:rsidR="0087110D">
            <w:rPr>
              <w:rFonts w:ascii="Times New Roman" w:eastAsia="Times New Roman" w:hAnsi="Times New Roman" w:cs="Times New Roman"/>
              <w:sz w:val="24"/>
              <w:szCs w:val="24"/>
            </w:rPr>
            <w:t>. In the Caribbean, the</w:t>
          </w:r>
        </w:sdtContent>
      </w:sdt>
      <w:r w:rsidR="0087110D">
        <w:rPr>
          <w:rFonts w:ascii="Times New Roman" w:eastAsia="Times New Roman" w:hAnsi="Times New Roman" w:cs="Times New Roman"/>
          <w:sz w:val="24"/>
          <w:szCs w:val="24"/>
        </w:rPr>
        <w:t xml:space="preserve"> 1.5°C </w:t>
      </w:r>
      <w:sdt>
        <w:sdtPr>
          <w:tag w:val="goog_rdk_627"/>
          <w:id w:val="1371806306"/>
        </w:sdtPr>
        <w:sdtContent>
          <w:r w:rsidR="0087110D">
            <w:rPr>
              <w:rFonts w:ascii="Times New Roman" w:eastAsia="Times New Roman" w:hAnsi="Times New Roman" w:cs="Times New Roman"/>
              <w:sz w:val="24"/>
              <w:szCs w:val="24"/>
            </w:rPr>
            <w:t xml:space="preserve">(rise) </w:t>
          </w:r>
        </w:sdtContent>
      </w:sdt>
      <w:r w:rsidR="0087110D">
        <w:rPr>
          <w:rFonts w:ascii="Times New Roman" w:eastAsia="Times New Roman" w:hAnsi="Times New Roman" w:cs="Times New Roman"/>
          <w:sz w:val="24"/>
          <w:szCs w:val="24"/>
        </w:rPr>
        <w:t xml:space="preserve">temperature target </w:t>
      </w:r>
      <w:sdt>
        <w:sdtPr>
          <w:tag w:val="goog_rdk_628"/>
          <w:id w:val="1768357888"/>
        </w:sdtPr>
        <w:sdtContent>
          <w:r w:rsidR="0087110D">
            <w:rPr>
              <w:rFonts w:ascii="Times New Roman" w:eastAsia="Times New Roman" w:hAnsi="Times New Roman" w:cs="Times New Roman"/>
              <w:sz w:val="24"/>
              <w:szCs w:val="24"/>
            </w:rPr>
            <w:t>has been adopted as a necessary threshold for the region</w:t>
          </w:r>
        </w:sdtContent>
      </w:sdt>
      <w:customXmlDelRangeStart w:id="661" w:author="Robert Brecha" w:date="2020-08-25T16:30:00Z"/>
      <w:sdt>
        <w:sdtPr>
          <w:tag w:val="goog_rdk_629"/>
          <w:id w:val="1284005444"/>
        </w:sdtPr>
        <w:sdtContent>
          <w:customXmlDelRangeEnd w:id="661"/>
          <w:customXmlDelRangeStart w:id="662" w:author="Robert Brecha" w:date="2020-08-25T16:30:00Z"/>
        </w:sdtContent>
      </w:sdt>
      <w:customXmlDelRangeEnd w:id="662"/>
      <w:r w:rsidR="0087110D">
        <w:rPr>
          <w:rFonts w:ascii="Times New Roman" w:eastAsia="Times New Roman" w:hAnsi="Times New Roman" w:cs="Times New Roman"/>
          <w:sz w:val="24"/>
          <w:szCs w:val="24"/>
        </w:rPr>
        <w:t xml:space="preserve"> {cite}, given the dire threats from sea-level rise, temperature changes, and tropical cyclones that are already increasing measurably and will do so even more in a world beyond 1.5°C {cite}.   One of the key findings of the IPCC Special Report on Global Warming of 1.5°C</w:t>
      </w:r>
      <w:ins w:id="663" w:author="Robert Brecha" w:date="2020-08-28T17:19:00Z">
        <w:r w:rsidR="004F62B4">
          <w:rPr>
            <w:rFonts w:ascii="Times New Roman" w:eastAsia="Times New Roman" w:hAnsi="Times New Roman" w:cs="Times New Roman"/>
            <w:sz w:val="24"/>
            <w:szCs w:val="24"/>
          </w:rPr>
          <w:t xml:space="preserve"> </w:t>
        </w:r>
      </w:ins>
      <w:ins w:id="664" w:author="Robert Brecha" w:date="2020-08-28T17:20:00Z">
        <w:r w:rsidR="004F62B4">
          <w:rPr>
            <w:rFonts w:ascii="Times New Roman" w:eastAsia="Times New Roman" w:hAnsi="Times New Roman" w:cs="Times New Roman"/>
            <w:sz w:val="24"/>
            <w:szCs w:val="24"/>
          </w:rPr>
          <w:fldChar w:fldCharType="begin" w:fldLock="1"/>
        </w:r>
      </w:ins>
      <w:r w:rsidR="004F62B4">
        <w:rPr>
          <w:rFonts w:ascii="Times New Roman" w:eastAsia="Times New Roman" w:hAnsi="Times New Roman" w:cs="Times New Roman"/>
          <w:sz w:val="24"/>
          <w:szCs w:val="24"/>
        </w:rPr>
        <w:instrText>ADDIN CSL_CITATION {"citationItems":[{"id":"ITEM-1","itemData":{"abstract":", 2018, Mitigation pathways compatible with 1.5°C in the context of sustainable development. In: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poverty","author":[{"dropping-particle":"","family":"Intergovernmental Panel on Climate Change (IPCC).","given":"","non-dropping-particle":"","parse-names":false,"suffix":""}],"editor":[{"dropping-particle":"","family":"Masson-Delmotte, V., P. Zhai, H.-O. Pörtner, D. Roberts, J. Skea, P.R. Shukla, A. Pirani, W. Moufouma-Okia, C. Péan, R. Pidcock, S. Connors, J.B.R. Matthews, Y. Chen, X. Zhou, M.I. Gomis, E. Lonnoy, T. Maycock, M. Tignor","given":"T. Waterfield","non-dropping-particle":"","parse-names":false,"suffix":""}],"id":"ITEM-1","issued":{"date-parts":[["2018"]]},"number-of-pages":"93-174","publisher":"Intergovernmental Panel on Climate Change","publisher-place":"Switzerland","title":"Global Warming of 1.5°C. An IPCC Special Report on the impacts of global warming of 1.5°C above pre-industrial levels and related global greenhouse gas emission pathways","type":"book"},"uris":["http://www.mendeley.com/documents/?uuid=2a720849-0a49-40b9-acf4-b9bb846ada5d"]}],"mendeley":{"formattedCitation":"(Intergovernmental Panel on Climate Change (IPCC)., 2018)","plainTextFormattedCitation":"(Intergovernmental Panel on Climate Change (IPCC)., 2018)","previouslyFormattedCitation":"(Intergovernmental Panel on Climate Change (IPCC)., 2018)"},"properties":{"noteIndex":0},"schema":"https://github.com/citation-style-language/schema/raw/master/csl-citation.json"}</w:instrText>
      </w:r>
      <w:r w:rsidR="004F62B4">
        <w:rPr>
          <w:rFonts w:ascii="Times New Roman" w:eastAsia="Times New Roman" w:hAnsi="Times New Roman" w:cs="Times New Roman"/>
          <w:sz w:val="24"/>
          <w:szCs w:val="24"/>
        </w:rPr>
        <w:fldChar w:fldCharType="separate"/>
      </w:r>
      <w:r w:rsidR="004F62B4" w:rsidRPr="004F62B4">
        <w:rPr>
          <w:rFonts w:ascii="Times New Roman" w:eastAsia="Times New Roman" w:hAnsi="Times New Roman" w:cs="Times New Roman"/>
          <w:noProof/>
          <w:sz w:val="24"/>
          <w:szCs w:val="24"/>
        </w:rPr>
        <w:t>(Intergovernmental Panel on Climate Change (IPCC)., 2018)</w:t>
      </w:r>
      <w:ins w:id="665" w:author="Robert Brecha" w:date="2020-08-28T17:20:00Z">
        <w:r w:rsidR="004F62B4">
          <w:rPr>
            <w:rFonts w:ascii="Times New Roman" w:eastAsia="Times New Roman" w:hAnsi="Times New Roman" w:cs="Times New Roman"/>
            <w:sz w:val="24"/>
            <w:szCs w:val="24"/>
          </w:rPr>
          <w:fldChar w:fldCharType="end"/>
        </w:r>
      </w:ins>
      <w:r w:rsidR="0087110D">
        <w:rPr>
          <w:rFonts w:ascii="Times New Roman" w:eastAsia="Times New Roman" w:hAnsi="Times New Roman" w:cs="Times New Roman"/>
          <w:sz w:val="24"/>
          <w:szCs w:val="24"/>
        </w:rPr>
        <w:t xml:space="preserve"> is that the world needs to be carbon-emission neutral by mid-century.  If this is taken as a guiding </w:t>
      </w:r>
      <w:customXmlDelRangeStart w:id="666" w:author="Robert Brecha" w:date="2020-08-25T16:30:00Z"/>
      <w:sdt>
        <w:sdtPr>
          <w:tag w:val="goog_rdk_630"/>
          <w:id w:val="-1683660193"/>
        </w:sdtPr>
        <w:sdtContent>
          <w:customXmlDelRangeEnd w:id="666"/>
          <w:customXmlDelRangeStart w:id="667" w:author="Robert Brecha" w:date="2020-08-25T16:30:00Z"/>
        </w:sdtContent>
      </w:sdt>
      <w:customXmlDelRangeEnd w:id="667"/>
      <w:r w:rsidR="0087110D">
        <w:rPr>
          <w:rFonts w:ascii="Times New Roman" w:eastAsia="Times New Roman" w:hAnsi="Times New Roman" w:cs="Times New Roman"/>
          <w:sz w:val="24"/>
          <w:szCs w:val="24"/>
        </w:rPr>
        <w:t xml:space="preserve">concept, </w:t>
      </w:r>
      <w:customXmlDelRangeStart w:id="668" w:author="Robert Brecha" w:date="2020-08-25T16:30:00Z"/>
      <w:sdt>
        <w:sdtPr>
          <w:tag w:val="goog_rdk_631"/>
          <w:id w:val="745841475"/>
        </w:sdtPr>
        <w:sdtContent>
          <w:customXmlDelRangeEnd w:id="668"/>
          <w:customXmlDelRangeStart w:id="669" w:author="Robert Brecha" w:date="2020-08-25T16:30:00Z"/>
        </w:sdtContent>
      </w:sdt>
      <w:customXmlDelRangeEnd w:id="669"/>
      <w:r w:rsidR="0087110D">
        <w:rPr>
          <w:rFonts w:ascii="Times New Roman" w:eastAsia="Times New Roman" w:hAnsi="Times New Roman" w:cs="Times New Roman"/>
          <w:sz w:val="24"/>
          <w:szCs w:val="24"/>
        </w:rPr>
        <w:t>roughly thirty years remain for all countries to decarbonize their energy systems.</w:t>
      </w:r>
      <w:sdt>
        <w:sdtPr>
          <w:tag w:val="goog_rdk_632"/>
          <w:id w:val="-1832818823"/>
        </w:sdtPr>
        <w:sdtContent>
          <w:r w:rsidR="0087110D">
            <w:rPr>
              <w:rFonts w:ascii="Times New Roman" w:eastAsia="Times New Roman" w:hAnsi="Times New Roman" w:cs="Times New Roman"/>
              <w:sz w:val="24"/>
              <w:szCs w:val="24"/>
            </w:rPr>
            <w:t xml:space="preserve"> A seemingly insurmountable task for many less economically developed countries.</w:t>
          </w:r>
        </w:sdtContent>
      </w:sdt>
    </w:p>
    <w:p w14:paraId="0000021A" w14:textId="354384A2"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positive side of this scenario of transformation is that Caribbean</w:t>
      </w:r>
      <w:r w:rsidR="00371ED8">
        <w:rPr>
          <w:rFonts w:ascii="Times New Roman" w:eastAsia="Times New Roman" w:hAnsi="Times New Roman" w:cs="Times New Roman"/>
          <w:sz w:val="24"/>
          <w:szCs w:val="24"/>
        </w:rPr>
        <w:t xml:space="preserve"> Islands</w:t>
      </w:r>
      <w:r>
        <w:rPr>
          <w:rFonts w:ascii="Times New Roman" w:eastAsia="Times New Roman" w:hAnsi="Times New Roman" w:cs="Times New Roman"/>
          <w:sz w:val="24"/>
          <w:szCs w:val="24"/>
        </w:rPr>
        <w:t xml:space="preserve"> are wealthy </w:t>
      </w:r>
      <w:sdt>
        <w:sdtPr>
          <w:tag w:val="goog_rdk_636"/>
          <w:id w:val="-1232151482"/>
        </w:sdtPr>
        <w:sdtContent>
          <w:r>
            <w:rPr>
              <w:rFonts w:ascii="Times New Roman" w:eastAsia="Times New Roman" w:hAnsi="Times New Roman" w:cs="Times New Roman"/>
              <w:sz w:val="24"/>
              <w:szCs w:val="24"/>
            </w:rPr>
            <w:t>in</w:t>
          </w:r>
        </w:sdtContent>
      </w:sdt>
      <w:customXmlDelRangeStart w:id="670" w:author="Robert Brecha" w:date="2020-08-28T16:26:00Z"/>
      <w:sdt>
        <w:sdtPr>
          <w:tag w:val="goog_rdk_637"/>
          <w:id w:val="-963881067"/>
        </w:sdtPr>
        <w:sdtContent>
          <w:customXmlDelRangeEnd w:id="670"/>
          <w:customXmlDelRangeStart w:id="671" w:author="Robert Brecha" w:date="2020-08-28T16:26:00Z"/>
        </w:sdtContent>
      </w:sdt>
      <w:customXmlDelRangeEnd w:id="671"/>
      <w:r>
        <w:rPr>
          <w:rFonts w:ascii="Times New Roman" w:eastAsia="Times New Roman" w:hAnsi="Times New Roman" w:cs="Times New Roman"/>
          <w:sz w:val="24"/>
          <w:szCs w:val="24"/>
        </w:rPr>
        <w:t xml:space="preserve"> the inexhaustible natural resources of</w:t>
      </w:r>
      <w:r w:rsidR="00371ED8">
        <w:rPr>
          <w:rFonts w:ascii="Times New Roman" w:eastAsia="Times New Roman" w:hAnsi="Times New Roman" w:cs="Times New Roman"/>
          <w:sz w:val="24"/>
          <w:szCs w:val="24"/>
        </w:rPr>
        <w:t xml:space="preserve"> solar and wind power. </w:t>
      </w:r>
      <w:r>
        <w:rPr>
          <w:rFonts w:ascii="Times New Roman" w:eastAsia="Times New Roman" w:hAnsi="Times New Roman" w:cs="Times New Roman"/>
          <w:sz w:val="24"/>
          <w:szCs w:val="24"/>
        </w:rPr>
        <w:t xml:space="preserve">   Furthermore, there has been a dramatic reduction in the cost of wind turbines and solar</w:t>
      </w:r>
      <w:r w:rsidR="00371ED8">
        <w:rPr>
          <w:rFonts w:ascii="Times New Roman" w:eastAsia="Times New Roman" w:hAnsi="Times New Roman" w:cs="Times New Roman"/>
          <w:sz w:val="24"/>
          <w:szCs w:val="24"/>
        </w:rPr>
        <w:t xml:space="preserve"> PV </w:t>
      </w:r>
      <w:r>
        <w:rPr>
          <w:rFonts w:ascii="Times New Roman" w:eastAsia="Times New Roman" w:hAnsi="Times New Roman" w:cs="Times New Roman"/>
          <w:sz w:val="24"/>
          <w:szCs w:val="24"/>
        </w:rPr>
        <w:t xml:space="preserve">  panels over the past decade, bringing the cost of these technologies to a level competitive with the existing fossil-fuel generation used by most Caribbean </w:t>
      </w:r>
      <w:sdt>
        <w:sdtPr>
          <w:tag w:val="goog_rdk_643"/>
          <w:id w:val="-1961873100"/>
        </w:sdtPr>
        <w:sdtContent>
          <w:r>
            <w:rPr>
              <w:rFonts w:ascii="Times New Roman" w:eastAsia="Times New Roman" w:hAnsi="Times New Roman" w:cs="Times New Roman"/>
              <w:sz w:val="24"/>
              <w:szCs w:val="24"/>
            </w:rPr>
            <w:t>i</w:t>
          </w:r>
        </w:sdtContent>
      </w:sdt>
      <w:customXmlDelRangeStart w:id="672" w:author="Robert Brecha" w:date="2020-08-28T17:21:00Z"/>
      <w:sdt>
        <w:sdtPr>
          <w:tag w:val="goog_rdk_644"/>
          <w:id w:val="-535812252"/>
        </w:sdtPr>
        <w:sdtContent>
          <w:customXmlDelRangeEnd w:id="672"/>
          <w:customXmlDelRangeStart w:id="673" w:author="Robert Brecha" w:date="2020-08-28T17:21:00Z"/>
        </w:sdtContent>
      </w:sdt>
      <w:customXmlDelRangeEnd w:id="673"/>
      <w:r>
        <w:rPr>
          <w:rFonts w:ascii="Times New Roman" w:eastAsia="Times New Roman" w:hAnsi="Times New Roman" w:cs="Times New Roman"/>
          <w:sz w:val="24"/>
          <w:szCs w:val="24"/>
        </w:rPr>
        <w:t xml:space="preserve">slands.  There remains the question of up-front capital costs, which would be relevant one way or another as fossil-fuel generation capacity must be </w:t>
      </w:r>
      <w:sdt>
        <w:sdtPr>
          <w:tag w:val="goog_rdk_645"/>
          <w:id w:val="1770428958"/>
        </w:sdtPr>
        <w:sdtContent>
          <w:r>
            <w:rPr>
              <w:rFonts w:ascii="Times New Roman" w:eastAsia="Times New Roman" w:hAnsi="Times New Roman" w:cs="Times New Roman"/>
              <w:sz w:val="24"/>
              <w:szCs w:val="24"/>
            </w:rPr>
            <w:t>phased out</w:t>
          </w:r>
        </w:sdtContent>
      </w:sdt>
      <w:sdt>
        <w:sdtPr>
          <w:tag w:val="goog_rdk_646"/>
          <w:id w:val="-1081607209"/>
          <w:showingPlcHdr/>
        </w:sdtPr>
        <w:sdtContent>
          <w:r w:rsidR="00371ED8">
            <w:t xml:space="preserve">     </w:t>
          </w:r>
        </w:sdtContent>
      </w:sdt>
      <w:r>
        <w:rPr>
          <w:rFonts w:ascii="Times New Roman" w:eastAsia="Times New Roman" w:hAnsi="Times New Roman" w:cs="Times New Roman"/>
          <w:sz w:val="24"/>
          <w:szCs w:val="24"/>
        </w:rPr>
        <w:t xml:space="preserve"> </w:t>
      </w:r>
      <w:sdt>
        <w:sdtPr>
          <w:tag w:val="goog_rdk_647"/>
          <w:id w:val="-746734161"/>
        </w:sdtPr>
        <w:sdtContent>
          <w:r>
            <w:rPr>
              <w:rFonts w:ascii="Times New Roman" w:eastAsia="Times New Roman" w:hAnsi="Times New Roman" w:cs="Times New Roman"/>
              <w:sz w:val="24"/>
              <w:szCs w:val="24"/>
            </w:rPr>
            <w:t>with increasing pressure in the coming decade</w:t>
          </w:r>
        </w:sdtContent>
      </w:sdt>
      <w:sdt>
        <w:sdtPr>
          <w:tag w:val="goog_rdk_648"/>
          <w:id w:val="1136684628"/>
          <w:showingPlcHdr/>
        </w:sdtPr>
        <w:sdtContent>
          <w:r w:rsidR="00371ED8">
            <w:t xml:space="preserve">     </w:t>
          </w:r>
        </w:sdtContent>
      </w:sdt>
      <w:r>
        <w:rPr>
          <w:rFonts w:ascii="Times New Roman" w:eastAsia="Times New Roman" w:hAnsi="Times New Roman" w:cs="Times New Roman"/>
          <w:sz w:val="24"/>
          <w:szCs w:val="24"/>
        </w:rPr>
        <w:t>. As we have shown, there are various options on different islands for complementing the wealth of solar and wind potential with other technologies.  These are however limited to some extent by geography</w:t>
      </w:r>
      <w:sdt>
        <w:sdtPr>
          <w:tag w:val="goog_rdk_649"/>
          <w:id w:val="-586312759"/>
        </w:sdtPr>
        <w:sdtContent>
          <w:r>
            <w:rPr>
              <w:rFonts w:ascii="Times New Roman" w:eastAsia="Times New Roman" w:hAnsi="Times New Roman" w:cs="Times New Roman"/>
              <w:sz w:val="24"/>
              <w:szCs w:val="24"/>
            </w:rPr>
            <w:t xml:space="preserve">, </w:t>
          </w:r>
        </w:sdtContent>
      </w:sdt>
      <w:sdt>
        <w:sdtPr>
          <w:tag w:val="goog_rdk_650"/>
          <w:id w:val="-728609309"/>
          <w:showingPlcHdr/>
        </w:sdtPr>
        <w:sdtContent>
          <w:r w:rsidR="00371ED8">
            <w:t xml:space="preserve">     </w:t>
          </w:r>
        </w:sdtContent>
      </w:sdt>
      <w:r>
        <w:rPr>
          <w:rFonts w:ascii="Times New Roman" w:eastAsia="Times New Roman" w:hAnsi="Times New Roman" w:cs="Times New Roman"/>
          <w:sz w:val="24"/>
          <w:szCs w:val="24"/>
        </w:rPr>
        <w:t xml:space="preserve">geology and topology, but even in countries without </w:t>
      </w:r>
      <w:sdt>
        <w:sdtPr>
          <w:tag w:val="goog_rdk_651"/>
          <w:id w:val="1468774126"/>
        </w:sdtPr>
        <w:sdtContent>
          <w:r>
            <w:rPr>
              <w:rFonts w:ascii="Times New Roman" w:eastAsia="Times New Roman" w:hAnsi="Times New Roman" w:cs="Times New Roman"/>
              <w:sz w:val="24"/>
              <w:szCs w:val="24"/>
            </w:rPr>
            <w:t xml:space="preserve">these </w:t>
          </w:r>
        </w:sdtContent>
      </w:sdt>
      <w:r>
        <w:rPr>
          <w:rFonts w:ascii="Times New Roman" w:eastAsia="Times New Roman" w:hAnsi="Times New Roman" w:cs="Times New Roman"/>
          <w:sz w:val="24"/>
          <w:szCs w:val="24"/>
        </w:rPr>
        <w:t>resources</w:t>
      </w:r>
      <w:customXmlDelRangeStart w:id="674" w:author="Robert Brecha" w:date="2020-08-28T17:21:00Z"/>
      <w:sdt>
        <w:sdtPr>
          <w:tag w:val="goog_rdk_652"/>
          <w:id w:val="959851713"/>
        </w:sdtPr>
        <w:sdtContent>
          <w:customXmlDelRangeEnd w:id="674"/>
          <w:customXmlDelRangeStart w:id="675" w:author="Robert Brecha" w:date="2020-08-28T17:21:00Z"/>
        </w:sdtContent>
      </w:sdt>
      <w:customXmlDelRangeEnd w:id="675"/>
      <w:r>
        <w:rPr>
          <w:rFonts w:ascii="Times New Roman" w:eastAsia="Times New Roman" w:hAnsi="Times New Roman" w:cs="Times New Roman"/>
          <w:sz w:val="24"/>
          <w:szCs w:val="24"/>
        </w:rPr>
        <w:t xml:space="preserve">, </w:t>
      </w:r>
      <w:customXmlDelRangeStart w:id="676" w:author="Robert Brecha" w:date="2020-08-28T17:21:00Z"/>
      <w:sdt>
        <w:sdtPr>
          <w:tag w:val="goog_rdk_653"/>
          <w:id w:val="661969713"/>
        </w:sdtPr>
        <w:sdtContent>
          <w:customXmlDelRangeEnd w:id="676"/>
          <w:customXmlDelRangeStart w:id="677" w:author="Robert Brecha" w:date="2020-08-28T17:21:00Z"/>
        </w:sdtContent>
      </w:sdt>
      <w:customXmlDelRangeEnd w:id="677"/>
      <w:r>
        <w:rPr>
          <w:rFonts w:ascii="Times New Roman" w:eastAsia="Times New Roman" w:hAnsi="Times New Roman" w:cs="Times New Roman"/>
          <w:sz w:val="24"/>
          <w:szCs w:val="24"/>
        </w:rPr>
        <w:t>battery storage has become increasingly viable</w:t>
      </w:r>
      <w:customXmlDelRangeStart w:id="678" w:author="Robert Brecha" w:date="2020-08-28T17:21:00Z"/>
      <w:sdt>
        <w:sdtPr>
          <w:tag w:val="goog_rdk_654"/>
          <w:id w:val="1559131034"/>
        </w:sdtPr>
        <w:sdtContent>
          <w:customXmlDelRangeEnd w:id="678"/>
          <w:customXmlDelRangeStart w:id="679" w:author="Robert Brecha" w:date="2020-08-28T17:21:00Z"/>
        </w:sdtContent>
      </w:sdt>
      <w:customXmlDelRangeEnd w:id="679"/>
      <w:r>
        <w:rPr>
          <w:rFonts w:ascii="Times New Roman" w:eastAsia="Times New Roman" w:hAnsi="Times New Roman" w:cs="Times New Roman"/>
          <w:sz w:val="24"/>
          <w:szCs w:val="24"/>
        </w:rPr>
        <w:t xml:space="preserve"> although </w:t>
      </w:r>
      <w:sdt>
        <w:sdtPr>
          <w:tag w:val="goog_rdk_655"/>
          <w:id w:val="724100362"/>
        </w:sdtPr>
        <w:sdtContent>
          <w:r>
            <w:rPr>
              <w:rFonts w:ascii="Times New Roman" w:eastAsia="Times New Roman" w:hAnsi="Times New Roman" w:cs="Times New Roman"/>
              <w:sz w:val="24"/>
              <w:szCs w:val="24"/>
            </w:rPr>
            <w:t xml:space="preserve">the CAPEX of many of these technologies are </w:t>
          </w:r>
        </w:sdtContent>
      </w:sdt>
      <w:customXmlDelRangeStart w:id="680" w:author="Robert Brecha" w:date="2020-08-28T17:21:00Z"/>
      <w:sdt>
        <w:sdtPr>
          <w:tag w:val="goog_rdk_656"/>
          <w:id w:val="309683291"/>
        </w:sdtPr>
        <w:sdtContent>
          <w:customXmlDelRangeEnd w:id="680"/>
          <w:customXmlDelRangeStart w:id="681" w:author="Robert Brecha" w:date="2020-08-28T17:21:00Z"/>
        </w:sdtContent>
      </w:sdt>
      <w:customXmlDelRangeEnd w:id="681"/>
      <w:r>
        <w:rPr>
          <w:rFonts w:ascii="Times New Roman" w:eastAsia="Times New Roman" w:hAnsi="Times New Roman" w:cs="Times New Roman"/>
          <w:sz w:val="24"/>
          <w:szCs w:val="24"/>
        </w:rPr>
        <w:t>not the least expensive option for a power system</w:t>
      </w:r>
      <w:sdt>
        <w:sdtPr>
          <w:tag w:val="goog_rdk_657"/>
          <w:id w:val="1183476161"/>
        </w:sdtPr>
        <w:sdtContent>
          <w:r>
            <w:rPr>
              <w:rFonts w:ascii="Times New Roman" w:eastAsia="Times New Roman" w:hAnsi="Times New Roman" w:cs="Times New Roman"/>
              <w:sz w:val="24"/>
              <w:szCs w:val="24"/>
            </w:rPr>
            <w:t>, limiting their deployment in the Caribbean region</w:t>
          </w:r>
        </w:sdtContent>
      </w:sdt>
      <w:r>
        <w:rPr>
          <w:rFonts w:ascii="Times New Roman" w:eastAsia="Times New Roman" w:hAnsi="Times New Roman" w:cs="Times New Roman"/>
          <w:sz w:val="24"/>
          <w:szCs w:val="24"/>
        </w:rPr>
        <w:t xml:space="preserve">.  </w:t>
      </w:r>
    </w:p>
    <w:p w14:paraId="0000021B" w14:textId="536C18E7" w:rsidR="00841E46" w:rsidDel="00903A6C" w:rsidRDefault="0087110D" w:rsidP="00903A6C">
      <w:pPr>
        <w:spacing w:line="360" w:lineRule="auto"/>
        <w:jc w:val="both"/>
        <w:rPr>
          <w:del w:id="682" w:author="Robert Brecha" w:date="2020-08-25T17:45:00Z"/>
          <w:rFonts w:ascii="Times New Roman" w:eastAsia="Times New Roman" w:hAnsi="Times New Roman" w:cs="Times New Roman"/>
          <w:sz w:val="24"/>
          <w:szCs w:val="24"/>
        </w:rPr>
      </w:pPr>
      <w:r>
        <w:rPr>
          <w:rFonts w:ascii="Times New Roman" w:eastAsia="Times New Roman" w:hAnsi="Times New Roman" w:cs="Times New Roman"/>
          <w:sz w:val="24"/>
          <w:szCs w:val="24"/>
        </w:rPr>
        <w:tab/>
      </w:r>
      <w:customXmlDelRangeStart w:id="683" w:author="Robert Brecha" w:date="2020-08-25T17:45:00Z"/>
      <w:sdt>
        <w:sdtPr>
          <w:tag w:val="goog_rdk_658"/>
          <w:id w:val="1597667987"/>
        </w:sdtPr>
        <w:sdtContent>
          <w:customXmlDelRangeEnd w:id="683"/>
          <w:commentRangeStart w:id="684"/>
          <w:commentRangeStart w:id="685"/>
          <w:customXmlDelRangeStart w:id="686" w:author="Robert Brecha" w:date="2020-08-25T17:45:00Z"/>
        </w:sdtContent>
      </w:sdt>
      <w:customXmlDelRangeEnd w:id="686"/>
      <w:del w:id="687" w:author="Robert Brecha" w:date="2020-08-25T17:45:00Z">
        <w:r w:rsidDel="00903A6C">
          <w:rPr>
            <w:rFonts w:ascii="Times New Roman" w:eastAsia="Times New Roman" w:hAnsi="Times New Roman" w:cs="Times New Roman"/>
            <w:sz w:val="24"/>
            <w:szCs w:val="24"/>
          </w:rPr>
          <w:delText xml:space="preserve">Two important options for a completely fossil-fuel free system have not been addressed here.  As the transport sector decarbonizes over the next decades, there will be an increasing coupling between that sector and the power sector.  This coupling can be used to the advantage of both if planned carefully.  On the one hand, electric vehicles (EVs) are far more efficient than internal combustion engine vehicles (ICEVs) and therefore the net result of electrification is a reduction in energy needs for a country. Although electrification of transport leads to higher demand in the power sector, there is high potential for smart, connected systems of vehicles and the grid to then supply both storage and ancillary services to the grid, while maintaining the integrity for vehicle owners of having a reliable source of transportation.  </w:delText>
        </w:r>
      </w:del>
    </w:p>
    <w:p w14:paraId="0000021C" w14:textId="33CE8F7F" w:rsidR="00841E46" w:rsidRDefault="0087110D">
      <w:pPr>
        <w:spacing w:line="360" w:lineRule="auto"/>
        <w:jc w:val="both"/>
        <w:rPr>
          <w:rFonts w:ascii="Times New Roman" w:eastAsia="Times New Roman" w:hAnsi="Times New Roman" w:cs="Times New Roman"/>
          <w:sz w:val="24"/>
          <w:szCs w:val="24"/>
        </w:rPr>
      </w:pPr>
      <w:del w:id="688" w:author="Robert Brecha" w:date="2020-08-25T17:45:00Z">
        <w:r w:rsidDel="00903A6C">
          <w:rPr>
            <w:rFonts w:ascii="Times New Roman" w:eastAsia="Times New Roman" w:hAnsi="Times New Roman" w:cs="Times New Roman"/>
            <w:sz w:val="24"/>
            <w:szCs w:val="24"/>
          </w:rPr>
          <w:lastRenderedPageBreak/>
          <w:tab/>
          <w:delText>The second further option is that of hydrogen production through hydrolysis.  This can also be a potential complement to variable renewable energy, with “curtailed” energy now being part of the total system and used to produced hydrogen, which can then be stored and used in fuel cells for later electricity generation either in stationary or mobile applications.  The former seems more likely at present; in our analysis, the particular form of storage was not specified, although batteries were implicitly assumed in estimating costs; should hydrogen become equally cost-competitive then this technology offers another decarbonization option.</w:delText>
        </w:r>
      </w:del>
    </w:p>
    <w:sdt>
      <w:sdtPr>
        <w:tag w:val="goog_rdk_660"/>
        <w:id w:val="-2085836382"/>
      </w:sdtPr>
      <w:sdtContent>
        <w:p w14:paraId="0000021D" w14:textId="77777777" w:rsidR="00841E46" w:rsidRDefault="0087110D">
          <w:pPr>
            <w:spacing w:line="360" w:lineRule="auto"/>
            <w:jc w:val="both"/>
            <w:rPr>
              <w:ins w:id="689" w:author="Robert Brecha" w:date="2020-08-24T13:11:00Z"/>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690"/>
          <w:r>
            <w:rPr>
              <w:rFonts w:ascii="Times New Roman" w:eastAsia="Times New Roman" w:hAnsi="Times New Roman" w:cs="Times New Roman"/>
              <w:sz w:val="24"/>
              <w:szCs w:val="24"/>
            </w:rPr>
            <w:t>There are clearly challenges to rebuilding energy systems, whether in the Caribbean or elsewhere.  Islands in tropical regions offer both large hurdles, but also significant advantages and the opportunity to serve as models for how to diverge from a business-as-usual path of fossil-fuel dependence and move toward a sustainable, renewable energy future.</w:t>
          </w:r>
          <w:commentRangeEnd w:id="684"/>
          <w:commentRangeEnd w:id="685"/>
          <w:sdt>
            <w:sdtPr>
              <w:tag w:val="goog_rdk_659"/>
              <w:id w:val="-430668165"/>
            </w:sdtPr>
            <w:sdtContent>
              <w:ins w:id="691" w:author="Robert Brecha" w:date="2020-08-24T13:11:00Z">
                <w:r>
                  <w:commentReference w:id="685"/>
                </w:r>
              </w:ins>
              <w:ins w:id="692" w:author="Robert Brecha" w:date="2020-08-25T17:44:00Z">
                <w:r w:rsidR="00903A6C">
                  <w:rPr>
                    <w:rStyle w:val="CommentReference"/>
                  </w:rPr>
                  <w:commentReference w:id="684"/>
                </w:r>
              </w:ins>
            </w:sdtContent>
          </w:sdt>
          <w:commentRangeEnd w:id="690"/>
          <w:r w:rsidR="00903A6C">
            <w:rPr>
              <w:rStyle w:val="CommentReference"/>
            </w:rPr>
            <w:commentReference w:id="690"/>
          </w:r>
        </w:p>
      </w:sdtContent>
    </w:sdt>
    <w:customXmlDelRangeStart w:id="693" w:author="Robert Brecha" w:date="2020-08-28T10:18:00Z"/>
    <w:sdt>
      <w:sdtPr>
        <w:tag w:val="goog_rdk_662"/>
        <w:id w:val="388698078"/>
      </w:sdtPr>
      <w:sdtContent>
        <w:customXmlDelRangeEnd w:id="693"/>
        <w:p w14:paraId="0000021E" w14:textId="496B5AF9" w:rsidR="00841E46" w:rsidRDefault="00371ED8">
          <w:pPr>
            <w:spacing w:line="360" w:lineRule="auto"/>
            <w:jc w:val="both"/>
            <w:rPr>
              <w:rFonts w:ascii="Times New Roman" w:eastAsia="Times New Roman" w:hAnsi="Times New Roman" w:cs="Times New Roman"/>
              <w:sz w:val="24"/>
              <w:szCs w:val="24"/>
            </w:rPr>
          </w:pPr>
          <w:customXmlDelRangeStart w:id="694" w:author="Robert Brecha" w:date="2020-08-28T10:18:00Z"/>
          <w:sdt>
            <w:sdtPr>
              <w:tag w:val="goog_rdk_661"/>
              <w:id w:val="398411039"/>
            </w:sdtPr>
            <w:sdtContent>
              <w:customXmlDelRangeEnd w:id="694"/>
              <w:customXmlDelRangeStart w:id="695" w:author="Robert Brecha" w:date="2020-08-28T10:18:00Z"/>
            </w:sdtContent>
          </w:sdt>
          <w:customXmlDelRangeEnd w:id="695"/>
        </w:p>
        <w:customXmlDelRangeStart w:id="696" w:author="Robert Brecha" w:date="2020-08-28T10:18:00Z"/>
      </w:sdtContent>
    </w:sdt>
    <w:customXmlDelRangeEnd w:id="696"/>
    <w:p w14:paraId="0000021F" w14:textId="77777777" w:rsidR="00841E46" w:rsidRDefault="00841E46">
      <w:pPr>
        <w:spacing w:line="360" w:lineRule="auto"/>
        <w:jc w:val="both"/>
        <w:rPr>
          <w:rFonts w:ascii="Times New Roman" w:eastAsia="Times New Roman" w:hAnsi="Times New Roman" w:cs="Times New Roman"/>
          <w:sz w:val="24"/>
          <w:szCs w:val="24"/>
        </w:rPr>
      </w:pPr>
    </w:p>
    <w:p w14:paraId="0000022E" w14:textId="6D135AF9" w:rsidR="00841E46" w:rsidRDefault="00371ED8" w:rsidP="0087110D">
      <w:pPr>
        <w:spacing w:line="360" w:lineRule="auto"/>
        <w:jc w:val="both"/>
        <w:rPr>
          <w:rFonts w:ascii="Times New Roman" w:eastAsia="Times New Roman" w:hAnsi="Times New Roman" w:cs="Times New Roman"/>
          <w:sz w:val="24"/>
          <w:szCs w:val="24"/>
        </w:rPr>
      </w:pPr>
      <w:sdt>
        <w:sdtPr>
          <w:tag w:val="goog_rdk_671"/>
          <w:id w:val="-902820787"/>
          <w:showingPlcHdr/>
        </w:sdtPr>
        <w:sdtContent>
          <w:r w:rsidR="0087110D">
            <w:t xml:space="preserve">     </w:t>
          </w:r>
        </w:sdtContent>
      </w:sdt>
      <w:commentRangeStart w:id="697"/>
      <w:commentRangeStart w:id="698"/>
      <w:commentRangeEnd w:id="697"/>
      <w:r w:rsidR="0087110D">
        <w:commentReference w:id="697"/>
      </w:r>
      <w:commentRangeEnd w:id="698"/>
      <w:r w:rsidR="0087110D">
        <w:commentReference w:id="698"/>
      </w:r>
    </w:p>
    <w:p w14:paraId="0000022F" w14:textId="77777777" w:rsidR="00841E46" w:rsidRDefault="00841E46">
      <w:pPr>
        <w:spacing w:line="360" w:lineRule="auto"/>
        <w:ind w:left="720"/>
        <w:jc w:val="both"/>
        <w:rPr>
          <w:rFonts w:ascii="Times New Roman" w:eastAsia="Times New Roman" w:hAnsi="Times New Roman" w:cs="Times New Roman"/>
          <w:sz w:val="24"/>
          <w:szCs w:val="24"/>
        </w:rPr>
      </w:pPr>
    </w:p>
    <w:p w14:paraId="00000230"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 RJB is funded by EU Horizon2020 Marie-Curie Fellowship Program</w:t>
      </w:r>
    </w:p>
    <w:p w14:paraId="00000231" w14:textId="77777777"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(H2020-MSCA-IF-2018, proposal number 838667 – INTERACTION)</w:t>
      </w:r>
    </w:p>
    <w:p w14:paraId="00000232" w14:textId="5F1A1893" w:rsidR="00841E46" w:rsidRDefault="0087110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Author contributions: RJB conceptualized the research and developed the hourly demand and supply model.  KS did the GIS mapping. MA and RKK provided regional expertise and input to the framing of the manuscript. RJB drafted the manuscript, </w:t>
      </w:r>
      <w:ins w:id="699" w:author="Robert Brecha" w:date="2020-08-28T10:18:00Z">
        <w:r w:rsidR="00E84044">
          <w:rPr>
            <w:rFonts w:ascii="Times New Roman" w:eastAsia="Times New Roman" w:hAnsi="Times New Roman" w:cs="Times New Roman"/>
            <w:sz w:val="24"/>
            <w:szCs w:val="24"/>
          </w:rPr>
          <w:t xml:space="preserve">RJB, </w:t>
        </w:r>
      </w:ins>
      <w:r>
        <w:rPr>
          <w:rFonts w:ascii="Times New Roman" w:eastAsia="Times New Roman" w:hAnsi="Times New Roman" w:cs="Times New Roman"/>
          <w:sz w:val="24"/>
          <w:szCs w:val="24"/>
        </w:rPr>
        <w:t xml:space="preserve">MA and RKK </w:t>
      </w:r>
      <w:del w:id="700" w:author="Robert Brecha" w:date="2020-08-28T10:18:00Z">
        <w:r w:rsidDel="00E84044">
          <w:rPr>
            <w:rFonts w:ascii="Times New Roman" w:eastAsia="Times New Roman" w:hAnsi="Times New Roman" w:cs="Times New Roman"/>
            <w:sz w:val="24"/>
            <w:szCs w:val="24"/>
          </w:rPr>
          <w:delText xml:space="preserve">wrote </w:delText>
        </w:r>
      </w:del>
      <w:ins w:id="701" w:author="Robert Brecha" w:date="2020-08-28T10:18:00Z">
        <w:r w:rsidR="00E84044">
          <w:rPr>
            <w:rFonts w:ascii="Times New Roman" w:eastAsia="Times New Roman" w:hAnsi="Times New Roman" w:cs="Times New Roman"/>
            <w:sz w:val="24"/>
            <w:szCs w:val="24"/>
          </w:rPr>
          <w:t xml:space="preserve">edited </w:t>
        </w:r>
      </w:ins>
      <w:r>
        <w:rPr>
          <w:rFonts w:ascii="Times New Roman" w:eastAsia="Times New Roman" w:hAnsi="Times New Roman" w:cs="Times New Roman"/>
          <w:sz w:val="24"/>
          <w:szCs w:val="24"/>
        </w:rPr>
        <w:t>and revised the manuscript.</w:t>
      </w:r>
    </w:p>
    <w:p w14:paraId="4341EAA0" w14:textId="63F2DF5F" w:rsidR="004F62B4" w:rsidRPr="004F62B4" w:rsidRDefault="00706575" w:rsidP="004F62B4">
      <w:pPr>
        <w:widowControl w:val="0"/>
        <w:autoSpaceDE w:val="0"/>
        <w:autoSpaceDN w:val="0"/>
        <w:adjustRightInd w:val="0"/>
        <w:spacing w:line="360" w:lineRule="auto"/>
        <w:ind w:left="480" w:hanging="480"/>
        <w:rPr>
          <w:rFonts w:ascii="Times New Roman" w:hAnsi="Times New Roman" w:cs="Times New Roman"/>
          <w:noProof/>
          <w:sz w:val="24"/>
          <w:szCs w:val="24"/>
        </w:rPr>
      </w:pPr>
      <w:ins w:id="702" w:author="Robert Brecha" w:date="2020-08-25T16:14:00Z">
        <w:r>
          <w:rPr>
            <w:rFonts w:ascii="Times New Roman" w:eastAsia="Times New Roman" w:hAnsi="Times New Roman" w:cs="Times New Roman"/>
            <w:sz w:val="24"/>
            <w:szCs w:val="24"/>
          </w:rPr>
          <w:fldChar w:fldCharType="begin" w:fldLock="1"/>
        </w:r>
        <w:r w:rsidRPr="00BA1C0E">
          <w:rPr>
            <w:rFonts w:ascii="Times New Roman" w:eastAsia="Times New Roman" w:hAnsi="Times New Roman" w:cs="Times New Roman"/>
            <w:sz w:val="24"/>
            <w:szCs w:val="24"/>
            <w:lang w:val="it-IT"/>
            <w:rPrChange w:id="703" w:author="Robert Brecha" w:date="2020-08-28T16:19:00Z">
              <w:rPr>
                <w:rFonts w:ascii="Times New Roman" w:eastAsia="Times New Roman" w:hAnsi="Times New Roman" w:cs="Times New Roman"/>
                <w:sz w:val="24"/>
                <w:szCs w:val="24"/>
              </w:rPr>
            </w:rPrChange>
          </w:rPr>
          <w:instrText xml:space="preserve">ADDIN Mendeley Bibliography CSL_BIBLIOGRAPHY </w:instrText>
        </w:r>
      </w:ins>
      <w:r>
        <w:rPr>
          <w:rFonts w:ascii="Times New Roman" w:eastAsia="Times New Roman" w:hAnsi="Times New Roman" w:cs="Times New Roman"/>
          <w:sz w:val="24"/>
          <w:szCs w:val="24"/>
        </w:rPr>
        <w:fldChar w:fldCharType="separate"/>
      </w:r>
      <w:r w:rsidR="004F62B4" w:rsidRPr="004F62B4">
        <w:rPr>
          <w:rFonts w:ascii="Times New Roman" w:hAnsi="Times New Roman" w:cs="Times New Roman"/>
          <w:noProof/>
          <w:sz w:val="24"/>
          <w:szCs w:val="24"/>
        </w:rPr>
        <w:t xml:space="preserve">Arena, U., Ardolino, F., &amp; Di Gregorio, F. (2015). A life cycle assessment of environmental performances of two combustion- and gasification-based waste-to-energy technologies. </w:t>
      </w:r>
      <w:r w:rsidR="004F62B4" w:rsidRPr="004F62B4">
        <w:rPr>
          <w:rFonts w:ascii="Times New Roman" w:hAnsi="Times New Roman" w:cs="Times New Roman"/>
          <w:i/>
          <w:iCs/>
          <w:noProof/>
          <w:sz w:val="24"/>
          <w:szCs w:val="24"/>
        </w:rPr>
        <w:t>Waste Management</w:t>
      </w:r>
      <w:r w:rsidR="004F62B4" w:rsidRPr="004F62B4">
        <w:rPr>
          <w:rFonts w:ascii="Times New Roman" w:hAnsi="Times New Roman" w:cs="Times New Roman"/>
          <w:noProof/>
          <w:sz w:val="24"/>
          <w:szCs w:val="24"/>
        </w:rPr>
        <w:t xml:space="preserve">, </w:t>
      </w:r>
      <w:r w:rsidR="004F62B4" w:rsidRPr="004F62B4">
        <w:rPr>
          <w:rFonts w:ascii="Times New Roman" w:hAnsi="Times New Roman" w:cs="Times New Roman"/>
          <w:i/>
          <w:iCs/>
          <w:noProof/>
          <w:sz w:val="24"/>
          <w:szCs w:val="24"/>
        </w:rPr>
        <w:t>41</w:t>
      </w:r>
      <w:r w:rsidR="004F62B4" w:rsidRPr="004F62B4">
        <w:rPr>
          <w:rFonts w:ascii="Times New Roman" w:hAnsi="Times New Roman" w:cs="Times New Roman"/>
          <w:noProof/>
          <w:sz w:val="24"/>
          <w:szCs w:val="24"/>
        </w:rPr>
        <w:t>, 60–74. https://doi.org/10.1016/j.wasman.2015.03.041</w:t>
      </w:r>
    </w:p>
    <w:p w14:paraId="52D2D30A"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Arrow, K. J. (1962). The Economic Implications of Learning by Doing. </w:t>
      </w:r>
      <w:r w:rsidRPr="004F62B4">
        <w:rPr>
          <w:rFonts w:ascii="Times New Roman" w:hAnsi="Times New Roman" w:cs="Times New Roman"/>
          <w:i/>
          <w:iCs/>
          <w:noProof/>
          <w:sz w:val="24"/>
          <w:szCs w:val="24"/>
        </w:rPr>
        <w:t>The Review of Economic Studies</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29</w:t>
      </w:r>
      <w:r w:rsidRPr="004F62B4">
        <w:rPr>
          <w:rFonts w:ascii="Times New Roman" w:hAnsi="Times New Roman" w:cs="Times New Roman"/>
          <w:noProof/>
          <w:sz w:val="24"/>
          <w:szCs w:val="24"/>
        </w:rPr>
        <w:t>(3), 155. https://doi.org/10.2307/2295952</w:t>
      </w:r>
    </w:p>
    <w:p w14:paraId="7CF71B71"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Bernardoni, C., Binotti, M., &amp; Giostri, A. (2019). Techno-economic analysis of closed OTEC cycles for power generation. </w:t>
      </w:r>
      <w:r w:rsidRPr="004F62B4">
        <w:rPr>
          <w:rFonts w:ascii="Times New Roman" w:hAnsi="Times New Roman" w:cs="Times New Roman"/>
          <w:i/>
          <w:iCs/>
          <w:noProof/>
          <w:sz w:val="24"/>
          <w:szCs w:val="24"/>
        </w:rPr>
        <w:t>Renewable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132</w:t>
      </w:r>
      <w:r w:rsidRPr="004F62B4">
        <w:rPr>
          <w:rFonts w:ascii="Times New Roman" w:hAnsi="Times New Roman" w:cs="Times New Roman"/>
          <w:noProof/>
          <w:sz w:val="24"/>
          <w:szCs w:val="24"/>
        </w:rPr>
        <w:t>, 1018–1033. https://doi.org/10.1016/j.renene.2018.08.007</w:t>
      </w:r>
    </w:p>
    <w:p w14:paraId="2EE4C513"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lastRenderedPageBreak/>
        <w:t xml:space="preserve">CAF - Latin America Development Bank. (2015). </w:t>
      </w:r>
      <w:r w:rsidRPr="004F62B4">
        <w:rPr>
          <w:rFonts w:ascii="Times New Roman" w:hAnsi="Times New Roman" w:cs="Times New Roman"/>
          <w:i/>
          <w:iCs/>
          <w:noProof/>
          <w:sz w:val="24"/>
          <w:szCs w:val="24"/>
        </w:rPr>
        <w:t>A Pre-Feasibility Study for Deep Seawater Air Conditioning Systems in the Caribbean</w:t>
      </w:r>
      <w:r w:rsidRPr="004F62B4">
        <w:rPr>
          <w:rFonts w:ascii="Times New Roman" w:hAnsi="Times New Roman" w:cs="Times New Roman"/>
          <w:noProof/>
          <w:sz w:val="24"/>
          <w:szCs w:val="24"/>
        </w:rPr>
        <w:t>. (October), 76. Retrieved from http://scioteca.caf.com/bitstream/handle/123456789/806/Caribbean_SWAC_Final_Report_01-10.pdf?sequence=5&amp;isAllowed=y</w:t>
      </w:r>
    </w:p>
    <w:p w14:paraId="196929AB"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Chen, A. A., Stephens, A. J., Koon, R. K., Ashtine, M., &amp; Koon, K. M. (2020). Pathways to climate change mitigation and stable energy by 100 % renewable for a small island : Jamaica as an example. </w:t>
      </w:r>
      <w:r w:rsidRPr="004F62B4">
        <w:rPr>
          <w:rFonts w:ascii="Times New Roman" w:hAnsi="Times New Roman" w:cs="Times New Roman"/>
          <w:i/>
          <w:iCs/>
          <w:noProof/>
          <w:sz w:val="24"/>
          <w:szCs w:val="24"/>
        </w:rPr>
        <w:t>Renewable and Sustainable Energy Reviews</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121</w:t>
      </w:r>
      <w:r w:rsidRPr="004F62B4">
        <w:rPr>
          <w:rFonts w:ascii="Times New Roman" w:hAnsi="Times New Roman" w:cs="Times New Roman"/>
          <w:noProof/>
          <w:sz w:val="24"/>
          <w:szCs w:val="24"/>
        </w:rPr>
        <w:t>(March 2019), 109671. https://doi.org/10.1016/j.rser.2019.109671</w:t>
      </w:r>
    </w:p>
    <w:p w14:paraId="72704EB3"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Creutzig, F., Agoston, P., Goldschmidt, J. C., Luderer, G., Nemet, G., &amp; Pietzcker, R. C. (2017). The underestimated potential of solar energy to mitigate climate change. </w:t>
      </w:r>
      <w:r w:rsidRPr="004F62B4">
        <w:rPr>
          <w:rFonts w:ascii="Times New Roman" w:hAnsi="Times New Roman" w:cs="Times New Roman"/>
          <w:i/>
          <w:iCs/>
          <w:noProof/>
          <w:sz w:val="24"/>
          <w:szCs w:val="24"/>
        </w:rPr>
        <w:t>Nature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2</w:t>
      </w:r>
      <w:r w:rsidRPr="004F62B4">
        <w:rPr>
          <w:rFonts w:ascii="Times New Roman" w:hAnsi="Times New Roman" w:cs="Times New Roman"/>
          <w:noProof/>
          <w:sz w:val="24"/>
          <w:szCs w:val="24"/>
        </w:rPr>
        <w:t>. https://doi.org/doi:10.1038/nenergy.2017.140</w:t>
      </w:r>
    </w:p>
    <w:p w14:paraId="5988111A"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Devis-Morales, A., Montoya-Sánchez, R. A., Osorio, A. F., &amp; Otero-Díaz, L. J. (2014). Ocean thermal energy resources in Colombia. </w:t>
      </w:r>
      <w:r w:rsidRPr="004F62B4">
        <w:rPr>
          <w:rFonts w:ascii="Times New Roman" w:hAnsi="Times New Roman" w:cs="Times New Roman"/>
          <w:i/>
          <w:iCs/>
          <w:noProof/>
          <w:sz w:val="24"/>
          <w:szCs w:val="24"/>
        </w:rPr>
        <w:t>Renewable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66</w:t>
      </w:r>
      <w:r w:rsidRPr="004F62B4">
        <w:rPr>
          <w:rFonts w:ascii="Times New Roman" w:hAnsi="Times New Roman" w:cs="Times New Roman"/>
          <w:noProof/>
          <w:sz w:val="24"/>
          <w:szCs w:val="24"/>
        </w:rPr>
        <w:t>(2014), 759–769. https://doi.org/10.1016/j.renene.2014.01.010</w:t>
      </w:r>
    </w:p>
    <w:p w14:paraId="5404F7D3"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Fujita, R., Markham, A. C., Diaz Diaz, J. E., Rosa Martinez Garcia, J., Scarborough, C., Greenfield, P., … Aguilera, S. E. (2012). Revisiting ocean thermal energy conversion. </w:t>
      </w:r>
      <w:r w:rsidRPr="004F62B4">
        <w:rPr>
          <w:rFonts w:ascii="Times New Roman" w:hAnsi="Times New Roman" w:cs="Times New Roman"/>
          <w:i/>
          <w:iCs/>
          <w:noProof/>
          <w:sz w:val="24"/>
          <w:szCs w:val="24"/>
        </w:rPr>
        <w:t>Marine Policy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36</w:t>
      </w:r>
      <w:r w:rsidRPr="004F62B4">
        <w:rPr>
          <w:rFonts w:ascii="Times New Roman" w:hAnsi="Times New Roman" w:cs="Times New Roman"/>
          <w:noProof/>
          <w:sz w:val="24"/>
          <w:szCs w:val="24"/>
        </w:rPr>
        <w:t>(2), 463–465. https://doi.org/10.1016/j.marpol.2011.05.008</w:t>
      </w:r>
    </w:p>
    <w:p w14:paraId="5DA42A46"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Grübler, A., Nakićenović, N., &amp; Victor, D. G. (1999). Dynamics of energy technologies and global change. </w:t>
      </w:r>
      <w:r w:rsidRPr="004F62B4">
        <w:rPr>
          <w:rFonts w:ascii="Times New Roman" w:hAnsi="Times New Roman" w:cs="Times New Roman"/>
          <w:i/>
          <w:iCs/>
          <w:noProof/>
          <w:sz w:val="24"/>
          <w:szCs w:val="24"/>
        </w:rPr>
        <w:t>Energy Policy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27</w:t>
      </w:r>
      <w:r w:rsidRPr="004F62B4">
        <w:rPr>
          <w:rFonts w:ascii="Times New Roman" w:hAnsi="Times New Roman" w:cs="Times New Roman"/>
          <w:noProof/>
          <w:sz w:val="24"/>
          <w:szCs w:val="24"/>
        </w:rPr>
        <w:t>(5), 247–280. https://doi.org/10.1016/S0301-4215(98)00067-6</w:t>
      </w:r>
    </w:p>
    <w:p w14:paraId="7DF6AA59"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Hunt, J. D., Byers, E., &amp; Sánchez, A. S. (2019). Technical potential and cost estimates for seawater air conditioning. </w:t>
      </w:r>
      <w:r w:rsidRPr="004F62B4">
        <w:rPr>
          <w:rFonts w:ascii="Times New Roman" w:hAnsi="Times New Roman" w:cs="Times New Roman"/>
          <w:i/>
          <w:iCs/>
          <w:noProof/>
          <w:sz w:val="24"/>
          <w:szCs w:val="24"/>
        </w:rPr>
        <w:t>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166</w:t>
      </w:r>
      <w:r w:rsidRPr="004F62B4">
        <w:rPr>
          <w:rFonts w:ascii="Times New Roman" w:hAnsi="Times New Roman" w:cs="Times New Roman"/>
          <w:noProof/>
          <w:sz w:val="24"/>
          <w:szCs w:val="24"/>
        </w:rPr>
        <w:t>, 979–988. https://doi.org/10.1016/j.energy.2018.10.146</w:t>
      </w:r>
    </w:p>
    <w:p w14:paraId="7AF22040"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Ikegami, Y., Yasunaga, T., &amp; Morisaki, T. (2018). Ocean Thermal Energy Conversion using double-stage Rankine Cycle. </w:t>
      </w:r>
      <w:r w:rsidRPr="004F62B4">
        <w:rPr>
          <w:rFonts w:ascii="Times New Roman" w:hAnsi="Times New Roman" w:cs="Times New Roman"/>
          <w:i/>
          <w:iCs/>
          <w:noProof/>
          <w:sz w:val="24"/>
          <w:szCs w:val="24"/>
        </w:rPr>
        <w:t>Journal of Marine Science and Engineering</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6</w:t>
      </w:r>
      <w:r w:rsidRPr="004F62B4">
        <w:rPr>
          <w:rFonts w:ascii="Times New Roman" w:hAnsi="Times New Roman" w:cs="Times New Roman"/>
          <w:noProof/>
          <w:sz w:val="24"/>
          <w:szCs w:val="24"/>
        </w:rPr>
        <w:t>(1). https://doi.org/10.3390/jmse6010021</w:t>
      </w:r>
    </w:p>
    <w:p w14:paraId="35CC2446"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Intergovernmental Panel on Climate Change (IPCC). (2018). </w:t>
      </w:r>
      <w:r w:rsidRPr="004F62B4">
        <w:rPr>
          <w:rFonts w:ascii="Times New Roman" w:hAnsi="Times New Roman" w:cs="Times New Roman"/>
          <w:i/>
          <w:iCs/>
          <w:noProof/>
          <w:sz w:val="24"/>
          <w:szCs w:val="24"/>
        </w:rPr>
        <w:t>Global Warming of 1.5°C. An IPCC Special Report on the impacts of global warming of 1.5°C above pre-industrial levels and related global greenhouse gas emission pathways</w:t>
      </w:r>
      <w:r w:rsidRPr="004F62B4">
        <w:rPr>
          <w:rFonts w:ascii="Times New Roman" w:hAnsi="Times New Roman" w:cs="Times New Roman"/>
          <w:noProof/>
          <w:sz w:val="24"/>
          <w:szCs w:val="24"/>
        </w:rPr>
        <w:t xml:space="preserve"> (T. W. Masson-Delmotte, V., P. Zhai, H.-O. Pörtner, D. Roberts, J. Skea, P.R. Shukla, A. Pirani, W. Moufouma-</w:t>
      </w:r>
      <w:r w:rsidRPr="004F62B4">
        <w:rPr>
          <w:rFonts w:ascii="Times New Roman" w:hAnsi="Times New Roman" w:cs="Times New Roman"/>
          <w:noProof/>
          <w:sz w:val="24"/>
          <w:szCs w:val="24"/>
        </w:rPr>
        <w:lastRenderedPageBreak/>
        <w:t>Okia, C. Péan, R. Pidcock, S. Connors, J.B.R. Matthews, Y. Chen, X. Zhou, M.I. Gomis, E. Lonnoy, T. Maycock, M. Tignor, ed.). Retrieved from https://www.ipcc.ch/site/assets/uploads/sites/2/2019/02/SR15_Chapter2_Low_Res.pdf</w:t>
      </w:r>
    </w:p>
    <w:p w14:paraId="73984FFE"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International Renewable Energy Agency (IRENA). (2017). </w:t>
      </w:r>
      <w:r w:rsidRPr="004F62B4">
        <w:rPr>
          <w:rFonts w:ascii="Times New Roman" w:hAnsi="Times New Roman" w:cs="Times New Roman"/>
          <w:i/>
          <w:iCs/>
          <w:noProof/>
          <w:sz w:val="24"/>
          <w:szCs w:val="24"/>
        </w:rPr>
        <w:t>Electric Vehicles: Technology Brief</w:t>
      </w:r>
      <w:r w:rsidRPr="004F62B4">
        <w:rPr>
          <w:rFonts w:ascii="Times New Roman" w:hAnsi="Times New Roman" w:cs="Times New Roman"/>
          <w:noProof/>
          <w:sz w:val="24"/>
          <w:szCs w:val="24"/>
        </w:rPr>
        <w:t>.</w:t>
      </w:r>
    </w:p>
    <w:p w14:paraId="3541B6D0"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(2017). Electricity storage and renewables: Costs and markets to 2030. In </w:t>
      </w:r>
      <w:r w:rsidRPr="004F62B4">
        <w:rPr>
          <w:rFonts w:ascii="Times New Roman" w:hAnsi="Times New Roman" w:cs="Times New Roman"/>
          <w:i/>
          <w:iCs/>
          <w:noProof/>
          <w:sz w:val="24"/>
          <w:szCs w:val="24"/>
        </w:rPr>
        <w:t>Electricity-storage-and-renewables-costs-and-markets</w:t>
      </w:r>
      <w:r w:rsidRPr="004F62B4">
        <w:rPr>
          <w:rFonts w:ascii="Times New Roman" w:hAnsi="Times New Roman" w:cs="Times New Roman"/>
          <w:noProof/>
          <w:sz w:val="24"/>
          <w:szCs w:val="24"/>
        </w:rPr>
        <w:t>. https://doi.org/ISBN 978-92-9260-038-9 (PDF)</w:t>
      </w:r>
    </w:p>
    <w:p w14:paraId="350F2700"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(2018). </w:t>
      </w:r>
      <w:r w:rsidRPr="004F62B4">
        <w:rPr>
          <w:rFonts w:ascii="Times New Roman" w:hAnsi="Times New Roman" w:cs="Times New Roman"/>
          <w:i/>
          <w:iCs/>
          <w:noProof/>
          <w:sz w:val="24"/>
          <w:szCs w:val="24"/>
        </w:rPr>
        <w:t>Renewable Power Generation Costs in 2017</w:t>
      </w:r>
      <w:r w:rsidRPr="004F62B4">
        <w:rPr>
          <w:rFonts w:ascii="Times New Roman" w:hAnsi="Times New Roman" w:cs="Times New Roman"/>
          <w:noProof/>
          <w:sz w:val="24"/>
          <w:szCs w:val="24"/>
        </w:rPr>
        <w:t>. Retrieved from www.irena.org</w:t>
      </w:r>
    </w:p>
    <w:p w14:paraId="2157F1E2"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(2019a). </w:t>
      </w:r>
      <w:r w:rsidRPr="004F62B4">
        <w:rPr>
          <w:rFonts w:ascii="Times New Roman" w:hAnsi="Times New Roman" w:cs="Times New Roman"/>
          <w:i/>
          <w:iCs/>
          <w:noProof/>
          <w:sz w:val="24"/>
          <w:szCs w:val="24"/>
        </w:rPr>
        <w:t>TOWARDS 100% RENEWABLE ENERGY: STATUS, TRENDS AND LESSONS LEARNED</w:t>
      </w:r>
      <w:r w:rsidRPr="004F62B4">
        <w:rPr>
          <w:rFonts w:ascii="Times New Roman" w:hAnsi="Times New Roman" w:cs="Times New Roman"/>
          <w:noProof/>
          <w:sz w:val="24"/>
          <w:szCs w:val="24"/>
        </w:rPr>
        <w:t>.</w:t>
      </w:r>
    </w:p>
    <w:p w14:paraId="45E73E7F"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(2020). </w:t>
      </w:r>
      <w:r w:rsidRPr="004F62B4">
        <w:rPr>
          <w:rFonts w:ascii="Times New Roman" w:hAnsi="Times New Roman" w:cs="Times New Roman"/>
          <w:i/>
          <w:iCs/>
          <w:noProof/>
          <w:sz w:val="24"/>
          <w:szCs w:val="24"/>
        </w:rPr>
        <w:t>Renewable Power Generation Costs in 2019</w:t>
      </w:r>
      <w:r w:rsidRPr="004F62B4">
        <w:rPr>
          <w:rFonts w:ascii="Times New Roman" w:hAnsi="Times New Roman" w:cs="Times New Roman"/>
          <w:noProof/>
          <w:sz w:val="24"/>
          <w:szCs w:val="24"/>
        </w:rPr>
        <w:t>.</w:t>
      </w:r>
    </w:p>
    <w:p w14:paraId="53556E58"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(International Renewable Energy Agency). (2014). </w:t>
      </w:r>
      <w:r w:rsidRPr="004F62B4">
        <w:rPr>
          <w:rFonts w:ascii="Times New Roman" w:hAnsi="Times New Roman" w:cs="Times New Roman"/>
          <w:i/>
          <w:iCs/>
          <w:noProof/>
          <w:sz w:val="24"/>
          <w:szCs w:val="24"/>
        </w:rPr>
        <w:t>Ocean Energy - Technology Readiness, Patent, Deployment Status and Outlook</w:t>
      </w:r>
      <w:r w:rsidRPr="004F62B4">
        <w:rPr>
          <w:rFonts w:ascii="Times New Roman" w:hAnsi="Times New Roman" w:cs="Times New Roman"/>
          <w:noProof/>
          <w:sz w:val="24"/>
          <w:szCs w:val="24"/>
        </w:rPr>
        <w:t>.</w:t>
      </w:r>
    </w:p>
    <w:p w14:paraId="0F770881"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IRENA, (International Renewable Energy Agency). (2019b). </w:t>
      </w:r>
      <w:r w:rsidRPr="004F62B4">
        <w:rPr>
          <w:rFonts w:ascii="Times New Roman" w:hAnsi="Times New Roman" w:cs="Times New Roman"/>
          <w:i/>
          <w:iCs/>
          <w:noProof/>
          <w:sz w:val="24"/>
          <w:szCs w:val="24"/>
        </w:rPr>
        <w:t>Renewable-Powered Future : Solutions To Integrate</w:t>
      </w:r>
      <w:r w:rsidRPr="004F62B4">
        <w:rPr>
          <w:rFonts w:ascii="Times New Roman" w:hAnsi="Times New Roman" w:cs="Times New Roman"/>
          <w:noProof/>
          <w:sz w:val="24"/>
          <w:szCs w:val="24"/>
        </w:rPr>
        <w:t>.</w:t>
      </w:r>
    </w:p>
    <w:p w14:paraId="648DEADE"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Kim, A. S., Kim, H. J., Lee, H. S., &amp; Cha, S. (2016a). Dual-use open cycle ocean thermal energy conversion (OC-OTEC) using multiple condensers for adjustable power generation and seawater desalination. </w:t>
      </w:r>
      <w:r w:rsidRPr="004F62B4">
        <w:rPr>
          <w:rFonts w:ascii="Times New Roman" w:hAnsi="Times New Roman" w:cs="Times New Roman"/>
          <w:i/>
          <w:iCs/>
          <w:noProof/>
          <w:sz w:val="24"/>
          <w:szCs w:val="24"/>
        </w:rPr>
        <w:t>Renewable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85</w:t>
      </w:r>
      <w:r w:rsidRPr="004F62B4">
        <w:rPr>
          <w:rFonts w:ascii="Times New Roman" w:hAnsi="Times New Roman" w:cs="Times New Roman"/>
          <w:noProof/>
          <w:sz w:val="24"/>
          <w:szCs w:val="24"/>
        </w:rPr>
        <w:t>, 344–358. https://doi.org/10.1016/j.renene.2015.06.014</w:t>
      </w:r>
    </w:p>
    <w:p w14:paraId="337834B8"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Kim, A. S., Kim, H., Lee, H., &amp; Cha, S. (2016b). Dual-use open cycle ocean thermal energy conversion ( OC-OTEC ) using multiple condensers for adjustable power generation and seawater desalination. </w:t>
      </w:r>
      <w:r w:rsidRPr="004F62B4">
        <w:rPr>
          <w:rFonts w:ascii="Times New Roman" w:hAnsi="Times New Roman" w:cs="Times New Roman"/>
          <w:i/>
          <w:iCs/>
          <w:noProof/>
          <w:sz w:val="24"/>
          <w:szCs w:val="24"/>
        </w:rPr>
        <w:t>Renewable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85</w:t>
      </w:r>
      <w:r w:rsidRPr="004F62B4">
        <w:rPr>
          <w:rFonts w:ascii="Times New Roman" w:hAnsi="Times New Roman" w:cs="Times New Roman"/>
          <w:noProof/>
          <w:sz w:val="24"/>
          <w:szCs w:val="24"/>
        </w:rPr>
        <w:t>, 344–358. https://doi.org/10.1016/j.renene.2015.06.014</w:t>
      </w:r>
    </w:p>
    <w:p w14:paraId="258B4A2A"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Koon Koon, R., Marshall, S., Morna, D., McCallum, R., &amp; Ashtine, M. (2020). A Review of Caribbean Geothermal Energy Resource Potential. </w:t>
      </w:r>
      <w:r w:rsidRPr="004F62B4">
        <w:rPr>
          <w:rFonts w:ascii="Times New Roman" w:hAnsi="Times New Roman" w:cs="Times New Roman"/>
          <w:i/>
          <w:iCs/>
          <w:noProof/>
          <w:sz w:val="24"/>
          <w:szCs w:val="24"/>
        </w:rPr>
        <w:t>The West Indian Journal of Engineering</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42</w:t>
      </w:r>
      <w:r w:rsidRPr="004F62B4">
        <w:rPr>
          <w:rFonts w:ascii="Times New Roman" w:hAnsi="Times New Roman" w:cs="Times New Roman"/>
          <w:noProof/>
          <w:sz w:val="24"/>
          <w:szCs w:val="24"/>
        </w:rPr>
        <w:t>(2), 37–43. Retrieved from http://sta.uwi.edu/eng/wije/documents/WIJE_v42n2_Jan2020.pdf</w:t>
      </w:r>
    </w:p>
    <w:p w14:paraId="6BA9067F"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Lazard. (2019a). </w:t>
      </w:r>
      <w:r w:rsidRPr="004F62B4">
        <w:rPr>
          <w:rFonts w:ascii="Times New Roman" w:hAnsi="Times New Roman" w:cs="Times New Roman"/>
          <w:i/>
          <w:iCs/>
          <w:noProof/>
          <w:sz w:val="24"/>
          <w:szCs w:val="24"/>
        </w:rPr>
        <w:t>Lazard’s levelized cost of energy analysis — version 13.0</w:t>
      </w:r>
      <w:r w:rsidRPr="004F62B4">
        <w:rPr>
          <w:rFonts w:ascii="Times New Roman" w:hAnsi="Times New Roman" w:cs="Times New Roman"/>
          <w:noProof/>
          <w:sz w:val="24"/>
          <w:szCs w:val="24"/>
        </w:rPr>
        <w:t xml:space="preserve">. Retrieved from </w:t>
      </w:r>
      <w:r w:rsidRPr="004F62B4">
        <w:rPr>
          <w:rFonts w:ascii="Times New Roman" w:hAnsi="Times New Roman" w:cs="Times New Roman"/>
          <w:noProof/>
          <w:sz w:val="24"/>
          <w:szCs w:val="24"/>
        </w:rPr>
        <w:lastRenderedPageBreak/>
        <w:t>https://www.lazard.com/media/451086/lazards-levelized-cost-of-energy-version-130-vf.pdf</w:t>
      </w:r>
    </w:p>
    <w:p w14:paraId="4E6B1CCA"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Lazard. (2019b). </w:t>
      </w:r>
      <w:r w:rsidRPr="004F62B4">
        <w:rPr>
          <w:rFonts w:ascii="Times New Roman" w:hAnsi="Times New Roman" w:cs="Times New Roman"/>
          <w:i/>
          <w:iCs/>
          <w:noProof/>
          <w:sz w:val="24"/>
          <w:szCs w:val="24"/>
        </w:rPr>
        <w:t>LAZARD’S LEVELIZED COST OF STORAGE ANALYSIS—VERSION 5.0</w:t>
      </w:r>
      <w:r w:rsidRPr="004F62B4">
        <w:rPr>
          <w:rFonts w:ascii="Times New Roman" w:hAnsi="Times New Roman" w:cs="Times New Roman"/>
          <w:noProof/>
          <w:sz w:val="24"/>
          <w:szCs w:val="24"/>
        </w:rPr>
        <w:t>. Retrieved from https://www.lazard.com/media/451087/lazards-levelized-cost-of-storage-version-50-vf.pdf</w:t>
      </w:r>
    </w:p>
    <w:p w14:paraId="7E3C4586"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Lennard, D. E. (1995). The viability and best locations for ocean thermal energy conversion systems around the world. </w:t>
      </w:r>
      <w:r w:rsidRPr="004F62B4">
        <w:rPr>
          <w:rFonts w:ascii="Times New Roman" w:hAnsi="Times New Roman" w:cs="Times New Roman"/>
          <w:i/>
          <w:iCs/>
          <w:noProof/>
          <w:sz w:val="24"/>
          <w:szCs w:val="24"/>
        </w:rPr>
        <w:t>Renewable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6</w:t>
      </w:r>
      <w:r w:rsidRPr="004F62B4">
        <w:rPr>
          <w:rFonts w:ascii="Times New Roman" w:hAnsi="Times New Roman" w:cs="Times New Roman"/>
          <w:noProof/>
          <w:sz w:val="24"/>
          <w:szCs w:val="24"/>
        </w:rPr>
        <w:t>(3), 359–365.</w:t>
      </w:r>
    </w:p>
    <w:p w14:paraId="69442535"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Lewis, A., Estefen, S., Huckerby, J., Musial, W., Pontes, T., &amp; Torres-Martinez, J. (2011). Ocean Energy. In </w:t>
      </w:r>
      <w:r w:rsidRPr="004F62B4">
        <w:rPr>
          <w:rFonts w:ascii="Times New Roman" w:hAnsi="Times New Roman" w:cs="Times New Roman"/>
          <w:i/>
          <w:iCs/>
          <w:noProof/>
          <w:sz w:val="24"/>
          <w:szCs w:val="24"/>
        </w:rPr>
        <w:t>IPCC Special Report on Renewable Energy Sources and Climate Change Mitigation</w:t>
      </w:r>
      <w:r w:rsidRPr="004F62B4">
        <w:rPr>
          <w:rFonts w:ascii="Times New Roman" w:hAnsi="Times New Roman" w:cs="Times New Roman"/>
          <w:noProof/>
          <w:sz w:val="24"/>
          <w:szCs w:val="24"/>
        </w:rPr>
        <w:t>.</w:t>
      </w:r>
    </w:p>
    <w:p w14:paraId="76544216"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Mutair, S., &amp; Ikegami, Y. (2014). Design optimization of shore-based low temperature thermal desalination system utilizing the ocean thermal energy. </w:t>
      </w:r>
      <w:r w:rsidRPr="004F62B4">
        <w:rPr>
          <w:rFonts w:ascii="Times New Roman" w:hAnsi="Times New Roman" w:cs="Times New Roman"/>
          <w:i/>
          <w:iCs/>
          <w:noProof/>
          <w:sz w:val="24"/>
          <w:szCs w:val="24"/>
        </w:rPr>
        <w:t>Journal of Solar Energy Engineering, Transactions of the ASME</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136</w:t>
      </w:r>
      <w:r w:rsidRPr="004F62B4">
        <w:rPr>
          <w:rFonts w:ascii="Times New Roman" w:hAnsi="Times New Roman" w:cs="Times New Roman"/>
          <w:noProof/>
          <w:sz w:val="24"/>
          <w:szCs w:val="24"/>
        </w:rPr>
        <w:t>(4), 1–8. https://doi.org/10.1115/1.4027575</w:t>
      </w:r>
    </w:p>
    <w:p w14:paraId="19782C0C"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Nemet, G. F. (2006). Beyond the learning curve: factors influencing cost reductions in photovoltaics. </w:t>
      </w:r>
      <w:r w:rsidRPr="004F62B4">
        <w:rPr>
          <w:rFonts w:ascii="Times New Roman" w:hAnsi="Times New Roman" w:cs="Times New Roman"/>
          <w:i/>
          <w:iCs/>
          <w:noProof/>
          <w:sz w:val="24"/>
          <w:szCs w:val="24"/>
        </w:rPr>
        <w:t>Energy Policy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34</w:t>
      </w:r>
      <w:r w:rsidRPr="004F62B4">
        <w:rPr>
          <w:rFonts w:ascii="Times New Roman" w:hAnsi="Times New Roman" w:cs="Times New Roman"/>
          <w:noProof/>
          <w:sz w:val="24"/>
          <w:szCs w:val="24"/>
        </w:rPr>
        <w:t>(17), 3218–3232. https://doi.org/10.1016/j.enpol.2005.06.020</w:t>
      </w:r>
    </w:p>
    <w:p w14:paraId="323E8B1F"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Nihous, G. C. (2007). A preliminary assessment of ocean thermal energy conversion resources. </w:t>
      </w:r>
      <w:r w:rsidRPr="004F62B4">
        <w:rPr>
          <w:rFonts w:ascii="Times New Roman" w:hAnsi="Times New Roman" w:cs="Times New Roman"/>
          <w:i/>
          <w:iCs/>
          <w:noProof/>
          <w:sz w:val="24"/>
          <w:szCs w:val="24"/>
        </w:rPr>
        <w:t>Journal of Energy Resources Technology, Transactions of the ASME</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129</w:t>
      </w:r>
      <w:r w:rsidRPr="004F62B4">
        <w:rPr>
          <w:rFonts w:ascii="Times New Roman" w:hAnsi="Times New Roman" w:cs="Times New Roman"/>
          <w:noProof/>
          <w:sz w:val="24"/>
          <w:szCs w:val="24"/>
        </w:rPr>
        <w:t>(1), 10–17. https://doi.org/10.1115/1.2424965</w:t>
      </w:r>
    </w:p>
    <w:p w14:paraId="246BF809"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Nihous, Ǵrard C. (2010). Mapping available Ocean Thermal Energy Conversion resources around the main Hawaiian Islands with state-of-the-art tools. </w:t>
      </w:r>
      <w:r w:rsidRPr="004F62B4">
        <w:rPr>
          <w:rFonts w:ascii="Times New Roman" w:hAnsi="Times New Roman" w:cs="Times New Roman"/>
          <w:i/>
          <w:iCs/>
          <w:noProof/>
          <w:sz w:val="24"/>
          <w:szCs w:val="24"/>
        </w:rPr>
        <w:t>Journal of Renewable and Sustainable Energy</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2</w:t>
      </w:r>
      <w:r w:rsidRPr="004F62B4">
        <w:rPr>
          <w:rFonts w:ascii="Times New Roman" w:hAnsi="Times New Roman" w:cs="Times New Roman"/>
          <w:noProof/>
          <w:sz w:val="24"/>
          <w:szCs w:val="24"/>
        </w:rPr>
        <w:t>(4), 2–11. https://doi.org/10.1063/1.3463051</w:t>
      </w:r>
    </w:p>
    <w:p w14:paraId="5D172797"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Ochs, A. et al. (2015). </w:t>
      </w:r>
      <w:r w:rsidRPr="004F62B4">
        <w:rPr>
          <w:rFonts w:ascii="Times New Roman" w:hAnsi="Times New Roman" w:cs="Times New Roman"/>
          <w:i/>
          <w:iCs/>
          <w:noProof/>
          <w:sz w:val="24"/>
          <w:szCs w:val="24"/>
        </w:rPr>
        <w:t>Caribbean Sustainable Energy Roadmap and Strategy</w:t>
      </w:r>
      <w:r w:rsidRPr="004F62B4">
        <w:rPr>
          <w:rFonts w:ascii="Times New Roman" w:hAnsi="Times New Roman" w:cs="Times New Roman"/>
          <w:noProof/>
          <w:sz w:val="24"/>
          <w:szCs w:val="24"/>
        </w:rPr>
        <w:t>. Washington D.C., USA.</w:t>
      </w:r>
    </w:p>
    <w:p w14:paraId="5C56C025"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Park, S., Chun, W., &amp; Kim, N. (2017). Simulated production of electric power and desalination using Solar-OTEC hybrid system. </w:t>
      </w:r>
      <w:r w:rsidRPr="004F62B4">
        <w:rPr>
          <w:rFonts w:ascii="Times New Roman" w:hAnsi="Times New Roman" w:cs="Times New Roman"/>
          <w:i/>
          <w:iCs/>
          <w:noProof/>
          <w:sz w:val="24"/>
          <w:szCs w:val="24"/>
        </w:rPr>
        <w:t>International Journal of Energy Research</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41</w:t>
      </w:r>
      <w:r w:rsidRPr="004F62B4">
        <w:rPr>
          <w:rFonts w:ascii="Times New Roman" w:hAnsi="Times New Roman" w:cs="Times New Roman"/>
          <w:noProof/>
          <w:sz w:val="24"/>
          <w:szCs w:val="24"/>
        </w:rPr>
        <w:t>(5), 637–649. https://doi.org/10.1002/er.3641</w:t>
      </w:r>
    </w:p>
    <w:p w14:paraId="071621B0"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Tello Espinoza, P., Arce, E. M., Daza, D., Soulier Faure, M., &amp; Terraza, H. (2010). </w:t>
      </w:r>
      <w:r w:rsidRPr="004F62B4">
        <w:rPr>
          <w:rFonts w:ascii="Times New Roman" w:hAnsi="Times New Roman" w:cs="Times New Roman"/>
          <w:i/>
          <w:iCs/>
          <w:noProof/>
          <w:sz w:val="24"/>
          <w:szCs w:val="24"/>
        </w:rPr>
        <w:t>REGIONAL EVALUATION ON URBAN SOLID WASTE MANAGEMENT IN LATIN AMERICA AND THE CARIBBEAN - 2010 REPORT</w:t>
      </w:r>
      <w:r w:rsidRPr="004F62B4">
        <w:rPr>
          <w:rFonts w:ascii="Times New Roman" w:hAnsi="Times New Roman" w:cs="Times New Roman"/>
          <w:noProof/>
          <w:sz w:val="24"/>
          <w:szCs w:val="24"/>
        </w:rPr>
        <w:t>.</w:t>
      </w:r>
    </w:p>
    <w:p w14:paraId="77171308"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lastRenderedPageBreak/>
        <w:t xml:space="preserve">Vega, L. A. (1992). Economics of ocean thermal energy conversion (OTEC). </w:t>
      </w:r>
      <w:r w:rsidRPr="004F62B4">
        <w:rPr>
          <w:rFonts w:ascii="Times New Roman" w:hAnsi="Times New Roman" w:cs="Times New Roman"/>
          <w:i/>
          <w:iCs/>
          <w:noProof/>
          <w:sz w:val="24"/>
          <w:szCs w:val="24"/>
        </w:rPr>
        <w:t>Ocean Energy Recovery - The State of the Art</w:t>
      </w:r>
      <w:r w:rsidRPr="004F62B4">
        <w:rPr>
          <w:rFonts w:ascii="Times New Roman" w:hAnsi="Times New Roman" w:cs="Times New Roman"/>
          <w:noProof/>
          <w:sz w:val="24"/>
          <w:szCs w:val="24"/>
        </w:rPr>
        <w:t>, 152–181.</w:t>
      </w:r>
    </w:p>
    <w:p w14:paraId="4B421FA7"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Vega, L. A. (2010). Economies of ocean thermal energy conversion (OTEC): An update. </w:t>
      </w:r>
      <w:r w:rsidRPr="004F62B4">
        <w:rPr>
          <w:rFonts w:ascii="Times New Roman" w:hAnsi="Times New Roman" w:cs="Times New Roman"/>
          <w:i/>
          <w:iCs/>
          <w:noProof/>
          <w:sz w:val="24"/>
          <w:szCs w:val="24"/>
        </w:rPr>
        <w:t>Proceedings of the Annual Offshore Technology Conference</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4</w:t>
      </w:r>
      <w:r w:rsidRPr="004F62B4">
        <w:rPr>
          <w:rFonts w:ascii="Times New Roman" w:hAnsi="Times New Roman" w:cs="Times New Roman"/>
          <w:noProof/>
          <w:sz w:val="24"/>
          <w:szCs w:val="24"/>
        </w:rPr>
        <w:t>, 3239–3256. https://doi.org/10.4043/21016-ms</w:t>
      </w:r>
    </w:p>
    <w:p w14:paraId="42C52C59"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Wang, M., Jing, R., Zhang, H., Meng, C., Li, N., &amp; Zhao, Y. (2018). An innovative Organic Rankine Cycle (ORC) based Ocean Thermal Energy Conversion (OTEC) system with performance simulation and multi-objective optimization. </w:t>
      </w:r>
      <w:r w:rsidRPr="004F62B4">
        <w:rPr>
          <w:rFonts w:ascii="Times New Roman" w:hAnsi="Times New Roman" w:cs="Times New Roman"/>
          <w:i/>
          <w:iCs/>
          <w:noProof/>
          <w:sz w:val="24"/>
          <w:szCs w:val="24"/>
        </w:rPr>
        <w:t>Applied Thermal Engineering</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145</w:t>
      </w:r>
      <w:r w:rsidRPr="004F62B4">
        <w:rPr>
          <w:rFonts w:ascii="Times New Roman" w:hAnsi="Times New Roman" w:cs="Times New Roman"/>
          <w:noProof/>
          <w:sz w:val="24"/>
          <w:szCs w:val="24"/>
        </w:rPr>
        <w:t>(August), 743–754. https://doi.org/10.1016/j.applthermaleng.2018.09.075</w:t>
      </w:r>
    </w:p>
    <w:p w14:paraId="214334A4"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szCs w:val="24"/>
        </w:rPr>
      </w:pPr>
      <w:r w:rsidRPr="004F62B4">
        <w:rPr>
          <w:rFonts w:ascii="Times New Roman" w:hAnsi="Times New Roman" w:cs="Times New Roman"/>
          <w:noProof/>
          <w:sz w:val="24"/>
          <w:szCs w:val="24"/>
        </w:rPr>
        <w:t xml:space="preserve">Watt, A. D., Mathews, F. S., &amp; Hathaway, R. E. (1977). </w:t>
      </w:r>
      <w:r w:rsidRPr="004F62B4">
        <w:rPr>
          <w:rFonts w:ascii="Times New Roman" w:hAnsi="Times New Roman" w:cs="Times New Roman"/>
          <w:i/>
          <w:iCs/>
          <w:noProof/>
          <w:sz w:val="24"/>
          <w:szCs w:val="24"/>
        </w:rPr>
        <w:t>OPEN CYCLE OCEAN THERMAL ENERGY CONVERSION. A PRELIMINARY ENGINEERING EVALUATION</w:t>
      </w:r>
      <w:r w:rsidRPr="004F62B4">
        <w:rPr>
          <w:rFonts w:ascii="Times New Roman" w:hAnsi="Times New Roman" w:cs="Times New Roman"/>
          <w:noProof/>
          <w:sz w:val="24"/>
          <w:szCs w:val="24"/>
        </w:rPr>
        <w:t>.</w:t>
      </w:r>
    </w:p>
    <w:p w14:paraId="2A47370B" w14:textId="77777777" w:rsidR="004F62B4" w:rsidRPr="004F62B4" w:rsidRDefault="004F62B4" w:rsidP="004F62B4">
      <w:pPr>
        <w:widowControl w:val="0"/>
        <w:autoSpaceDE w:val="0"/>
        <w:autoSpaceDN w:val="0"/>
        <w:adjustRightInd w:val="0"/>
        <w:spacing w:line="360" w:lineRule="auto"/>
        <w:ind w:left="480" w:hanging="480"/>
        <w:rPr>
          <w:rFonts w:ascii="Times New Roman" w:hAnsi="Times New Roman" w:cs="Times New Roman"/>
          <w:noProof/>
          <w:sz w:val="24"/>
        </w:rPr>
      </w:pPr>
      <w:r w:rsidRPr="004F62B4">
        <w:rPr>
          <w:rFonts w:ascii="Times New Roman" w:hAnsi="Times New Roman" w:cs="Times New Roman"/>
          <w:noProof/>
          <w:sz w:val="24"/>
          <w:szCs w:val="24"/>
        </w:rPr>
        <w:t xml:space="preserve">Yekini Suberu, M., Wazir Mustafa, M., &amp; Bashir, N. (2014). Energy storage systems for renewable energy power sector integration and mitigation of intermittency. </w:t>
      </w:r>
      <w:r w:rsidRPr="004F62B4">
        <w:rPr>
          <w:rFonts w:ascii="Times New Roman" w:hAnsi="Times New Roman" w:cs="Times New Roman"/>
          <w:i/>
          <w:iCs/>
          <w:noProof/>
          <w:sz w:val="24"/>
          <w:szCs w:val="24"/>
        </w:rPr>
        <w:t>Renewable and Sustainable Energy Reviews</w:t>
      </w:r>
      <w:r w:rsidRPr="004F62B4">
        <w:rPr>
          <w:rFonts w:ascii="Times New Roman" w:hAnsi="Times New Roman" w:cs="Times New Roman"/>
          <w:noProof/>
          <w:sz w:val="24"/>
          <w:szCs w:val="24"/>
        </w:rPr>
        <w:t xml:space="preserve">, </w:t>
      </w:r>
      <w:r w:rsidRPr="004F62B4">
        <w:rPr>
          <w:rFonts w:ascii="Times New Roman" w:hAnsi="Times New Roman" w:cs="Times New Roman"/>
          <w:i/>
          <w:iCs/>
          <w:noProof/>
          <w:sz w:val="24"/>
          <w:szCs w:val="24"/>
        </w:rPr>
        <w:t>35</w:t>
      </w:r>
      <w:r w:rsidRPr="004F62B4">
        <w:rPr>
          <w:rFonts w:ascii="Times New Roman" w:hAnsi="Times New Roman" w:cs="Times New Roman"/>
          <w:noProof/>
          <w:sz w:val="24"/>
          <w:szCs w:val="24"/>
        </w:rPr>
        <w:t>, 499–514. https://doi.org/10.1016/j.rser.2014.04.009</w:t>
      </w:r>
    </w:p>
    <w:p w14:paraId="00000233" w14:textId="249AB118" w:rsidR="00841E46" w:rsidRDefault="00706575">
      <w:pPr>
        <w:spacing w:line="360" w:lineRule="auto"/>
        <w:ind w:firstLine="720"/>
        <w:jc w:val="both"/>
        <w:rPr>
          <w:rFonts w:ascii="Times New Roman" w:eastAsia="Times New Roman" w:hAnsi="Times New Roman" w:cs="Times New Roman"/>
          <w:sz w:val="24"/>
          <w:szCs w:val="24"/>
        </w:rPr>
      </w:pPr>
      <w:ins w:id="704" w:author="Robert Brecha" w:date="2020-08-25T16:14:00Z">
        <w:r>
          <w:rPr>
            <w:rFonts w:ascii="Times New Roman" w:eastAsia="Times New Roman" w:hAnsi="Times New Roman" w:cs="Times New Roman"/>
            <w:sz w:val="24"/>
            <w:szCs w:val="24"/>
          </w:rPr>
          <w:fldChar w:fldCharType="end"/>
        </w:r>
      </w:ins>
    </w:p>
    <w:p w14:paraId="00000236" w14:textId="77777777" w:rsidR="00841E46" w:rsidRDefault="0087110D">
      <w:pPr>
        <w:widowControl w:val="0"/>
        <w:spacing w:line="360" w:lineRule="auto"/>
        <w:ind w:left="480" w:hanging="480"/>
        <w:rPr>
          <w:rFonts w:ascii="Times New Roman" w:eastAsia="Times New Roman" w:hAnsi="Times New Roman" w:cs="Times New Roman"/>
          <w:sz w:val="24"/>
          <w:szCs w:val="24"/>
        </w:rPr>
      </w:pPr>
      <w:proofErr w:type="spellStart"/>
      <w:r w:rsidRPr="00BA1C0E">
        <w:rPr>
          <w:rFonts w:ascii="Times New Roman" w:eastAsia="Times New Roman" w:hAnsi="Times New Roman" w:cs="Times New Roman"/>
          <w:sz w:val="24"/>
          <w:szCs w:val="24"/>
          <w:lang w:val="it-IT"/>
          <w:rPrChange w:id="705" w:author="Robert Brecha" w:date="2020-08-28T16:19:00Z">
            <w:rPr>
              <w:rFonts w:ascii="Times New Roman" w:eastAsia="Times New Roman" w:hAnsi="Times New Roman" w:cs="Times New Roman"/>
              <w:sz w:val="24"/>
              <w:szCs w:val="24"/>
            </w:rPr>
          </w:rPrChange>
        </w:rPr>
        <w:t>Antuña‐Marrero</w:t>
      </w:r>
      <w:proofErr w:type="spellEnd"/>
      <w:r w:rsidRPr="00BA1C0E">
        <w:rPr>
          <w:rFonts w:ascii="Times New Roman" w:eastAsia="Times New Roman" w:hAnsi="Times New Roman" w:cs="Times New Roman"/>
          <w:sz w:val="24"/>
          <w:szCs w:val="24"/>
          <w:lang w:val="it-IT"/>
          <w:rPrChange w:id="706" w:author="Robert Brecha" w:date="2020-08-28T16:19:00Z">
            <w:rPr>
              <w:rFonts w:ascii="Times New Roman" w:eastAsia="Times New Roman" w:hAnsi="Times New Roman" w:cs="Times New Roman"/>
              <w:sz w:val="24"/>
              <w:szCs w:val="24"/>
            </w:rPr>
          </w:rPrChange>
        </w:rPr>
        <w:t xml:space="preserve">, J. C., </w:t>
      </w:r>
      <w:proofErr w:type="spellStart"/>
      <w:r w:rsidRPr="00BA1C0E">
        <w:rPr>
          <w:rFonts w:ascii="Times New Roman" w:eastAsia="Times New Roman" w:hAnsi="Times New Roman" w:cs="Times New Roman"/>
          <w:sz w:val="24"/>
          <w:szCs w:val="24"/>
          <w:lang w:val="it-IT"/>
          <w:rPrChange w:id="707" w:author="Robert Brecha" w:date="2020-08-28T16:19:00Z">
            <w:rPr>
              <w:rFonts w:ascii="Times New Roman" w:eastAsia="Times New Roman" w:hAnsi="Times New Roman" w:cs="Times New Roman"/>
              <w:sz w:val="24"/>
              <w:szCs w:val="24"/>
            </w:rPr>
          </w:rPrChange>
        </w:rPr>
        <w:t>Otterå</w:t>
      </w:r>
      <w:proofErr w:type="spellEnd"/>
      <w:r w:rsidRPr="00BA1C0E">
        <w:rPr>
          <w:rFonts w:ascii="Times New Roman" w:eastAsia="Times New Roman" w:hAnsi="Times New Roman" w:cs="Times New Roman"/>
          <w:sz w:val="24"/>
          <w:szCs w:val="24"/>
          <w:lang w:val="it-IT"/>
          <w:rPrChange w:id="708" w:author="Robert Brecha" w:date="2020-08-28T16:19:00Z">
            <w:rPr>
              <w:rFonts w:ascii="Times New Roman" w:eastAsia="Times New Roman" w:hAnsi="Times New Roman" w:cs="Times New Roman"/>
              <w:sz w:val="24"/>
              <w:szCs w:val="24"/>
            </w:rPr>
          </w:rPrChange>
        </w:rPr>
        <w:t xml:space="preserve">, O. H., </w:t>
      </w:r>
      <w:proofErr w:type="spellStart"/>
      <w:r w:rsidRPr="00BA1C0E">
        <w:rPr>
          <w:rFonts w:ascii="Times New Roman" w:eastAsia="Times New Roman" w:hAnsi="Times New Roman" w:cs="Times New Roman"/>
          <w:sz w:val="24"/>
          <w:szCs w:val="24"/>
          <w:lang w:val="it-IT"/>
          <w:rPrChange w:id="709" w:author="Robert Brecha" w:date="2020-08-28T16:19:00Z">
            <w:rPr>
              <w:rFonts w:ascii="Times New Roman" w:eastAsia="Times New Roman" w:hAnsi="Times New Roman" w:cs="Times New Roman"/>
              <w:sz w:val="24"/>
              <w:szCs w:val="24"/>
            </w:rPr>
          </w:rPrChange>
        </w:rPr>
        <w:t>Robock</w:t>
      </w:r>
      <w:proofErr w:type="spellEnd"/>
      <w:r w:rsidRPr="00BA1C0E">
        <w:rPr>
          <w:rFonts w:ascii="Times New Roman" w:eastAsia="Times New Roman" w:hAnsi="Times New Roman" w:cs="Times New Roman"/>
          <w:sz w:val="24"/>
          <w:szCs w:val="24"/>
          <w:lang w:val="it-IT"/>
          <w:rPrChange w:id="710" w:author="Robert Brecha" w:date="2020-08-28T16:19:00Z">
            <w:rPr>
              <w:rFonts w:ascii="Times New Roman" w:eastAsia="Times New Roman" w:hAnsi="Times New Roman" w:cs="Times New Roman"/>
              <w:sz w:val="24"/>
              <w:szCs w:val="24"/>
            </w:rPr>
          </w:rPrChange>
        </w:rPr>
        <w:t xml:space="preserve">, A., &amp; </w:t>
      </w:r>
      <w:proofErr w:type="spellStart"/>
      <w:r w:rsidRPr="00BA1C0E">
        <w:rPr>
          <w:rFonts w:ascii="Times New Roman" w:eastAsia="Times New Roman" w:hAnsi="Times New Roman" w:cs="Times New Roman"/>
          <w:sz w:val="24"/>
          <w:szCs w:val="24"/>
          <w:lang w:val="it-IT"/>
          <w:rPrChange w:id="711" w:author="Robert Brecha" w:date="2020-08-28T16:19:00Z">
            <w:rPr>
              <w:rFonts w:ascii="Times New Roman" w:eastAsia="Times New Roman" w:hAnsi="Times New Roman" w:cs="Times New Roman"/>
              <w:sz w:val="24"/>
              <w:szCs w:val="24"/>
            </w:rPr>
          </w:rPrChange>
        </w:rPr>
        <w:t>Mesquita</w:t>
      </w:r>
      <w:proofErr w:type="spellEnd"/>
      <w:r w:rsidRPr="00BA1C0E">
        <w:rPr>
          <w:rFonts w:ascii="Times New Roman" w:eastAsia="Times New Roman" w:hAnsi="Times New Roman" w:cs="Times New Roman"/>
          <w:sz w:val="24"/>
          <w:szCs w:val="24"/>
          <w:lang w:val="it-IT"/>
          <w:rPrChange w:id="712" w:author="Robert Brecha" w:date="2020-08-28T16:19:00Z">
            <w:rPr>
              <w:rFonts w:ascii="Times New Roman" w:eastAsia="Times New Roman" w:hAnsi="Times New Roman" w:cs="Times New Roman"/>
              <w:sz w:val="24"/>
              <w:szCs w:val="24"/>
            </w:rPr>
          </w:rPrChange>
        </w:rPr>
        <w:t xml:space="preserve">, M. D. S. (2016). </w:t>
      </w:r>
      <w:r>
        <w:rPr>
          <w:rFonts w:ascii="Times New Roman" w:eastAsia="Times New Roman" w:hAnsi="Times New Roman" w:cs="Times New Roman"/>
          <w:sz w:val="24"/>
          <w:szCs w:val="24"/>
        </w:rPr>
        <w:t>Modelled and observed sea surface temperature trends for the Caribbean and Antilles. International Journal of Climatology, 36(4), 1873-1886.</w:t>
      </w:r>
    </w:p>
    <w:p w14:paraId="0000023A" w14:textId="77777777" w:rsidR="00841E46" w:rsidRDefault="0087110D">
      <w:pPr>
        <w:widowControl w:val="0"/>
        <w:spacing w:line="36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Cole, Wesley and A. Will Frazier (2019) Cost Projections for Utility-Scale Battery Storage. Golden, CO: National Renewable Energy Laboratory. NREL/TP-6A20-73222. </w:t>
      </w:r>
      <w:r>
        <w:rPr>
          <w:rFonts w:ascii="Times New Roman" w:eastAsia="Times New Roman" w:hAnsi="Times New Roman" w:cs="Times New Roman"/>
          <w:color w:val="0000FF"/>
          <w:sz w:val="24"/>
          <w:szCs w:val="24"/>
        </w:rPr>
        <w:t>https://www.nrel.gov/docs/fy19osti/73222.pdf</w:t>
      </w:r>
      <w:r>
        <w:rPr>
          <w:rFonts w:ascii="Times New Roman" w:eastAsia="Times New Roman" w:hAnsi="Times New Roman" w:cs="Times New Roman"/>
          <w:sz w:val="24"/>
          <w:szCs w:val="24"/>
        </w:rPr>
        <w:t>.</w:t>
      </w:r>
    </w:p>
    <w:p w14:paraId="00000240"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GEBCO (2020) </w:t>
      </w:r>
      <w:r>
        <w:rPr>
          <w:rFonts w:ascii="Times New Roman" w:eastAsia="Times New Roman" w:hAnsi="Times New Roman" w:cs="Times New Roman"/>
          <w:b/>
          <w:sz w:val="24"/>
          <w:szCs w:val="24"/>
        </w:rPr>
        <w:t>Ge</w:t>
      </w:r>
      <w:r>
        <w:rPr>
          <w:rFonts w:ascii="Times New Roman" w:eastAsia="Times New Roman" w:hAnsi="Times New Roman" w:cs="Times New Roman"/>
          <w:sz w:val="24"/>
          <w:szCs w:val="24"/>
        </w:rPr>
        <w:t xml:space="preserve">neral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athymetric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hart of the </w:t>
      </w:r>
      <w:r>
        <w:rPr>
          <w:rFonts w:ascii="Times New Roman" w:eastAsia="Times New Roman" w:hAnsi="Times New Roman" w:cs="Times New Roman"/>
          <w:b/>
          <w:sz w:val="24"/>
          <w:szCs w:val="24"/>
        </w:rPr>
        <w:t>O</w:t>
      </w:r>
      <w:r>
        <w:rPr>
          <w:rFonts w:ascii="Times New Roman" w:eastAsia="Times New Roman" w:hAnsi="Times New Roman" w:cs="Times New Roman"/>
          <w:sz w:val="24"/>
          <w:szCs w:val="24"/>
        </w:rPr>
        <w:t xml:space="preserve">ceans </w:t>
      </w:r>
      <w:hyperlink r:id="rId33">
        <w:r>
          <w:rPr>
            <w:rFonts w:ascii="Times New Roman" w:eastAsia="Times New Roman" w:hAnsi="Times New Roman" w:cs="Times New Roman"/>
            <w:color w:val="1155CC"/>
            <w:sz w:val="24"/>
            <w:szCs w:val="24"/>
            <w:u w:val="single"/>
          </w:rPr>
          <w:t>https://www.gebco.net/</w:t>
        </w:r>
      </w:hyperlink>
      <w:r>
        <w:rPr>
          <w:rFonts w:ascii="Times New Roman" w:eastAsia="Times New Roman" w:hAnsi="Times New Roman" w:cs="Times New Roman"/>
          <w:sz w:val="24"/>
          <w:szCs w:val="24"/>
        </w:rPr>
        <w:t>, last accessed Aug. 24, 2020</w:t>
      </w:r>
    </w:p>
    <w:p w14:paraId="00000244"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The Independent UK. (2018). Hurricanes Harvey, Irma and Maria pushed natural catastrophe insurance costs to a record high last year, study shows. Retrieved from https://www.independent.co.uk/news/business/news/hurricane-harvey-irma-maria-insurance- cost-natural-catastrophes-record-high-2017-a8297696.html. Accessed on August 12, 2020.</w:t>
      </w:r>
    </w:p>
    <w:p w14:paraId="00000245" w14:textId="5A19F5C1"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000246"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IPCC SR 1.5. (2019). </w:t>
      </w:r>
      <w:r>
        <w:rPr>
          <w:rFonts w:ascii="Times New Roman" w:eastAsia="Times New Roman" w:hAnsi="Times New Roman" w:cs="Times New Roman"/>
          <w:i/>
          <w:sz w:val="24"/>
          <w:szCs w:val="24"/>
        </w:rPr>
        <w:t>IPCC Special Report on 1.5: Global warming of 1.5C</w:t>
      </w:r>
      <w:r>
        <w:rPr>
          <w:rFonts w:ascii="Times New Roman" w:eastAsia="Times New Roman" w:hAnsi="Times New Roman" w:cs="Times New Roman"/>
          <w:sz w:val="24"/>
          <w:szCs w:val="24"/>
        </w:rPr>
        <w:t xml:space="preserve"> (Vol. 85).</w:t>
      </w:r>
    </w:p>
    <w:p w14:paraId="0000024A" w14:textId="77777777" w:rsidR="00841E46" w:rsidRPr="0087110D" w:rsidRDefault="0087110D">
      <w:pPr>
        <w:widowControl w:val="0"/>
        <w:spacing w:line="360" w:lineRule="auto"/>
        <w:ind w:left="480" w:hanging="480"/>
        <w:rPr>
          <w:rFonts w:ascii="Times New Roman" w:eastAsia="Times New Roman" w:hAnsi="Times New Roman" w:cs="Times New Roman"/>
          <w:sz w:val="24"/>
          <w:szCs w:val="24"/>
          <w:lang w:val="fr-FR"/>
        </w:rPr>
      </w:pPr>
      <w:r w:rsidRPr="004F62B4">
        <w:rPr>
          <w:rFonts w:ascii="Times New Roman" w:eastAsia="Times New Roman" w:hAnsi="Times New Roman" w:cs="Times New Roman"/>
          <w:sz w:val="24"/>
          <w:szCs w:val="24"/>
          <w:lang w:val="fr-FR"/>
          <w:rPrChange w:id="713" w:author="Robert Brecha" w:date="2020-08-28T17:25:00Z">
            <w:rPr>
              <w:rFonts w:ascii="Times New Roman" w:eastAsia="Times New Roman" w:hAnsi="Times New Roman" w:cs="Times New Roman"/>
              <w:sz w:val="24"/>
              <w:szCs w:val="24"/>
            </w:rPr>
          </w:rPrChange>
        </w:rPr>
        <w:t xml:space="preserve">Jacobson, M.Z. et al. </w:t>
      </w:r>
      <w:r>
        <w:rPr>
          <w:rFonts w:ascii="Times New Roman" w:eastAsia="Times New Roman" w:hAnsi="Times New Roman" w:cs="Times New Roman"/>
          <w:sz w:val="24"/>
          <w:szCs w:val="24"/>
        </w:rPr>
        <w:t xml:space="preserve">(2015). 100% clean and renewable wind, water and sunlight (WWS) all-sector energy roadmaps for the 50 United States. </w:t>
      </w:r>
      <w:r w:rsidRPr="0087110D">
        <w:rPr>
          <w:rFonts w:ascii="Times New Roman" w:eastAsia="Times New Roman" w:hAnsi="Times New Roman" w:cs="Times New Roman"/>
          <w:i/>
          <w:sz w:val="24"/>
          <w:szCs w:val="24"/>
          <w:lang w:val="fr-FR"/>
        </w:rPr>
        <w:t xml:space="preserve">Energy and </w:t>
      </w:r>
      <w:proofErr w:type="spellStart"/>
      <w:r w:rsidRPr="0087110D">
        <w:rPr>
          <w:rFonts w:ascii="Times New Roman" w:eastAsia="Times New Roman" w:hAnsi="Times New Roman" w:cs="Times New Roman"/>
          <w:i/>
          <w:sz w:val="24"/>
          <w:szCs w:val="24"/>
          <w:lang w:val="fr-FR"/>
        </w:rPr>
        <w:t>Environmental</w:t>
      </w:r>
      <w:proofErr w:type="spellEnd"/>
      <w:r w:rsidRPr="0087110D">
        <w:rPr>
          <w:rFonts w:ascii="Times New Roman" w:eastAsia="Times New Roman" w:hAnsi="Times New Roman" w:cs="Times New Roman"/>
          <w:i/>
          <w:sz w:val="24"/>
          <w:szCs w:val="24"/>
          <w:lang w:val="fr-FR"/>
        </w:rPr>
        <w:t xml:space="preserve"> Science</w:t>
      </w:r>
      <w:r w:rsidRPr="0087110D">
        <w:rPr>
          <w:rFonts w:ascii="Times New Roman" w:eastAsia="Times New Roman" w:hAnsi="Times New Roman" w:cs="Times New Roman"/>
          <w:sz w:val="24"/>
          <w:szCs w:val="24"/>
          <w:lang w:val="fr-FR"/>
        </w:rPr>
        <w:t xml:space="preserve">, </w:t>
      </w:r>
      <w:r w:rsidRPr="0087110D">
        <w:rPr>
          <w:rFonts w:ascii="Times New Roman" w:eastAsia="Times New Roman" w:hAnsi="Times New Roman" w:cs="Times New Roman"/>
          <w:b/>
          <w:sz w:val="24"/>
          <w:szCs w:val="24"/>
          <w:lang w:val="fr-FR"/>
        </w:rPr>
        <w:t>8</w:t>
      </w:r>
      <w:r w:rsidRPr="0087110D">
        <w:rPr>
          <w:rFonts w:ascii="Times New Roman" w:eastAsia="Times New Roman" w:hAnsi="Times New Roman" w:cs="Times New Roman"/>
          <w:sz w:val="24"/>
          <w:szCs w:val="24"/>
          <w:lang w:val="fr-FR"/>
        </w:rPr>
        <w:t>, 2093-2117 DOI: 10.1039/c5ee01283j</w:t>
      </w:r>
    </w:p>
    <w:p w14:paraId="0000024B" w14:textId="77777777" w:rsidR="00841E46" w:rsidRPr="004F62B4" w:rsidRDefault="0087110D">
      <w:pPr>
        <w:widowControl w:val="0"/>
        <w:spacing w:line="360" w:lineRule="auto"/>
        <w:ind w:left="480" w:hanging="480"/>
        <w:rPr>
          <w:rFonts w:ascii="Times New Roman" w:eastAsia="Times New Roman" w:hAnsi="Times New Roman" w:cs="Times New Roman"/>
          <w:sz w:val="24"/>
          <w:szCs w:val="24"/>
          <w:lang w:val="fr-FR"/>
          <w:rPrChange w:id="714" w:author="Robert Brecha" w:date="2020-08-28T17:25:00Z">
            <w:rPr>
              <w:rFonts w:ascii="Times New Roman" w:eastAsia="Times New Roman" w:hAnsi="Times New Roman" w:cs="Times New Roman"/>
              <w:sz w:val="24"/>
              <w:szCs w:val="24"/>
              <w:lang w:val="de-DE"/>
            </w:rPr>
          </w:rPrChange>
        </w:rPr>
      </w:pPr>
      <w:r w:rsidRPr="0087110D">
        <w:rPr>
          <w:rFonts w:ascii="Times New Roman" w:eastAsia="Times New Roman" w:hAnsi="Times New Roman" w:cs="Times New Roman"/>
          <w:sz w:val="24"/>
          <w:szCs w:val="24"/>
          <w:lang w:val="fr-FR"/>
        </w:rPr>
        <w:t xml:space="preserve">Jacobson, M.Z. et al. </w:t>
      </w:r>
      <w:r>
        <w:rPr>
          <w:rFonts w:ascii="Times New Roman" w:eastAsia="Times New Roman" w:hAnsi="Times New Roman" w:cs="Times New Roman"/>
          <w:sz w:val="24"/>
          <w:szCs w:val="24"/>
        </w:rPr>
        <w:t xml:space="preserve">(2017). 100% Clean and renewable wind, water, and sunlight all-sector energy roadmaps for 139 countries of the world. </w:t>
      </w:r>
      <w:r w:rsidRPr="004F62B4">
        <w:rPr>
          <w:rFonts w:ascii="Times New Roman" w:eastAsia="Times New Roman" w:hAnsi="Times New Roman" w:cs="Times New Roman"/>
          <w:i/>
          <w:sz w:val="24"/>
          <w:szCs w:val="24"/>
          <w:lang w:val="fr-FR"/>
          <w:rPrChange w:id="715" w:author="Robert Brecha" w:date="2020-08-28T17:25:00Z">
            <w:rPr>
              <w:rFonts w:ascii="Times New Roman" w:eastAsia="Times New Roman" w:hAnsi="Times New Roman" w:cs="Times New Roman"/>
              <w:i/>
              <w:sz w:val="24"/>
              <w:szCs w:val="24"/>
              <w:lang w:val="de-DE"/>
            </w:rPr>
          </w:rPrChange>
        </w:rPr>
        <w:t>Joule</w:t>
      </w:r>
      <w:r w:rsidRPr="004F62B4">
        <w:rPr>
          <w:rFonts w:ascii="Times New Roman" w:eastAsia="Times New Roman" w:hAnsi="Times New Roman" w:cs="Times New Roman"/>
          <w:sz w:val="24"/>
          <w:szCs w:val="24"/>
          <w:lang w:val="fr-FR"/>
          <w:rPrChange w:id="716" w:author="Robert Brecha" w:date="2020-08-28T17:25:00Z">
            <w:rPr>
              <w:rFonts w:ascii="Times New Roman" w:eastAsia="Times New Roman" w:hAnsi="Times New Roman" w:cs="Times New Roman"/>
              <w:sz w:val="24"/>
              <w:szCs w:val="24"/>
              <w:lang w:val="de-DE"/>
            </w:rPr>
          </w:rPrChange>
        </w:rPr>
        <w:t xml:space="preserve"> </w:t>
      </w:r>
      <w:r w:rsidRPr="004F62B4">
        <w:rPr>
          <w:rFonts w:ascii="Times New Roman" w:eastAsia="Times New Roman" w:hAnsi="Times New Roman" w:cs="Times New Roman"/>
          <w:b/>
          <w:sz w:val="24"/>
          <w:szCs w:val="24"/>
          <w:lang w:val="fr-FR"/>
          <w:rPrChange w:id="717" w:author="Robert Brecha" w:date="2020-08-28T17:25:00Z">
            <w:rPr>
              <w:rFonts w:ascii="Times New Roman" w:eastAsia="Times New Roman" w:hAnsi="Times New Roman" w:cs="Times New Roman"/>
              <w:b/>
              <w:sz w:val="24"/>
              <w:szCs w:val="24"/>
              <w:lang w:val="de-DE"/>
            </w:rPr>
          </w:rPrChange>
        </w:rPr>
        <w:t>1</w:t>
      </w:r>
      <w:r w:rsidRPr="004F62B4">
        <w:rPr>
          <w:rFonts w:ascii="Times New Roman" w:eastAsia="Times New Roman" w:hAnsi="Times New Roman" w:cs="Times New Roman"/>
          <w:sz w:val="24"/>
          <w:szCs w:val="24"/>
          <w:lang w:val="fr-FR"/>
          <w:rPrChange w:id="718" w:author="Robert Brecha" w:date="2020-08-28T17:25:00Z">
            <w:rPr>
              <w:rFonts w:ascii="Times New Roman" w:eastAsia="Times New Roman" w:hAnsi="Times New Roman" w:cs="Times New Roman"/>
              <w:sz w:val="24"/>
              <w:szCs w:val="24"/>
              <w:lang w:val="de-DE"/>
            </w:rPr>
          </w:rPrChange>
        </w:rPr>
        <w:t>, 108-121 http://dx.doi.org/10.1016/j.joule.2017.07.005</w:t>
      </w:r>
    </w:p>
    <w:p w14:paraId="0000024C" w14:textId="77777777" w:rsidR="00841E46" w:rsidRPr="004F62B4" w:rsidRDefault="00841E46">
      <w:pPr>
        <w:widowControl w:val="0"/>
        <w:spacing w:line="360" w:lineRule="auto"/>
        <w:ind w:left="480" w:hanging="480"/>
        <w:rPr>
          <w:rFonts w:ascii="Times New Roman" w:eastAsia="Times New Roman" w:hAnsi="Times New Roman" w:cs="Times New Roman"/>
          <w:sz w:val="24"/>
          <w:szCs w:val="24"/>
          <w:lang w:val="fr-FR"/>
          <w:rPrChange w:id="719" w:author="Robert Brecha" w:date="2020-08-28T17:25:00Z">
            <w:rPr>
              <w:rFonts w:ascii="Times New Roman" w:eastAsia="Times New Roman" w:hAnsi="Times New Roman" w:cs="Times New Roman"/>
              <w:sz w:val="24"/>
              <w:szCs w:val="24"/>
              <w:lang w:val="de-DE"/>
            </w:rPr>
          </w:rPrChange>
        </w:rPr>
      </w:pPr>
    </w:p>
    <w:p w14:paraId="00000252" w14:textId="77777777" w:rsidR="00841E46" w:rsidRDefault="0087110D">
      <w:pPr>
        <w:widowControl w:val="0"/>
        <w:spacing w:line="360" w:lineRule="auto"/>
        <w:ind w:left="480" w:hanging="480"/>
        <w:rPr>
          <w:rFonts w:ascii="Times New Roman" w:eastAsia="Times New Roman" w:hAnsi="Times New Roman" w:cs="Times New Roman"/>
          <w:sz w:val="24"/>
          <w:szCs w:val="24"/>
        </w:rPr>
      </w:pPr>
      <w:r w:rsidRPr="004F62B4">
        <w:rPr>
          <w:rFonts w:ascii="Times New Roman" w:eastAsia="Times New Roman" w:hAnsi="Times New Roman" w:cs="Times New Roman"/>
          <w:sz w:val="24"/>
          <w:szCs w:val="24"/>
          <w:lang w:val="fr-FR"/>
          <w:rPrChange w:id="720" w:author="Robert Brecha" w:date="2020-08-28T17:25:00Z">
            <w:rPr>
              <w:rFonts w:ascii="Times New Roman" w:eastAsia="Times New Roman" w:hAnsi="Times New Roman" w:cs="Times New Roman"/>
              <w:sz w:val="24"/>
              <w:szCs w:val="24"/>
            </w:rPr>
          </w:rPrChange>
        </w:rPr>
        <w:t xml:space="preserve">Lewis, A., </w:t>
      </w:r>
      <w:proofErr w:type="spellStart"/>
      <w:r w:rsidRPr="004F62B4">
        <w:rPr>
          <w:rFonts w:ascii="Times New Roman" w:eastAsia="Times New Roman" w:hAnsi="Times New Roman" w:cs="Times New Roman"/>
          <w:sz w:val="24"/>
          <w:szCs w:val="24"/>
          <w:lang w:val="fr-FR"/>
          <w:rPrChange w:id="721" w:author="Robert Brecha" w:date="2020-08-28T17:25:00Z">
            <w:rPr>
              <w:rFonts w:ascii="Times New Roman" w:eastAsia="Times New Roman" w:hAnsi="Times New Roman" w:cs="Times New Roman"/>
              <w:sz w:val="24"/>
              <w:szCs w:val="24"/>
            </w:rPr>
          </w:rPrChange>
        </w:rPr>
        <w:t>Estefen</w:t>
      </w:r>
      <w:proofErr w:type="spellEnd"/>
      <w:r w:rsidRPr="004F62B4">
        <w:rPr>
          <w:rFonts w:ascii="Times New Roman" w:eastAsia="Times New Roman" w:hAnsi="Times New Roman" w:cs="Times New Roman"/>
          <w:sz w:val="24"/>
          <w:szCs w:val="24"/>
          <w:lang w:val="fr-FR"/>
          <w:rPrChange w:id="722" w:author="Robert Brecha" w:date="2020-08-28T17:25:00Z">
            <w:rPr>
              <w:rFonts w:ascii="Times New Roman" w:eastAsia="Times New Roman" w:hAnsi="Times New Roman" w:cs="Times New Roman"/>
              <w:sz w:val="24"/>
              <w:szCs w:val="24"/>
            </w:rPr>
          </w:rPrChange>
        </w:rPr>
        <w:t xml:space="preserve">, S., </w:t>
      </w:r>
      <w:proofErr w:type="spellStart"/>
      <w:r w:rsidRPr="004F62B4">
        <w:rPr>
          <w:rFonts w:ascii="Times New Roman" w:eastAsia="Times New Roman" w:hAnsi="Times New Roman" w:cs="Times New Roman"/>
          <w:sz w:val="24"/>
          <w:szCs w:val="24"/>
          <w:lang w:val="fr-FR"/>
          <w:rPrChange w:id="723" w:author="Robert Brecha" w:date="2020-08-28T17:25:00Z">
            <w:rPr>
              <w:rFonts w:ascii="Times New Roman" w:eastAsia="Times New Roman" w:hAnsi="Times New Roman" w:cs="Times New Roman"/>
              <w:sz w:val="24"/>
              <w:szCs w:val="24"/>
            </w:rPr>
          </w:rPrChange>
        </w:rPr>
        <w:t>Huckerby</w:t>
      </w:r>
      <w:proofErr w:type="spellEnd"/>
      <w:r w:rsidRPr="004F62B4">
        <w:rPr>
          <w:rFonts w:ascii="Times New Roman" w:eastAsia="Times New Roman" w:hAnsi="Times New Roman" w:cs="Times New Roman"/>
          <w:sz w:val="24"/>
          <w:szCs w:val="24"/>
          <w:lang w:val="fr-FR"/>
          <w:rPrChange w:id="724" w:author="Robert Brecha" w:date="2020-08-28T17:25:00Z">
            <w:rPr>
              <w:rFonts w:ascii="Times New Roman" w:eastAsia="Times New Roman" w:hAnsi="Times New Roman" w:cs="Times New Roman"/>
              <w:sz w:val="24"/>
              <w:szCs w:val="24"/>
            </w:rPr>
          </w:rPrChange>
        </w:rPr>
        <w:t xml:space="preserve">, J., </w:t>
      </w:r>
      <w:proofErr w:type="spellStart"/>
      <w:r w:rsidRPr="004F62B4">
        <w:rPr>
          <w:rFonts w:ascii="Times New Roman" w:eastAsia="Times New Roman" w:hAnsi="Times New Roman" w:cs="Times New Roman"/>
          <w:sz w:val="24"/>
          <w:szCs w:val="24"/>
          <w:lang w:val="fr-FR"/>
          <w:rPrChange w:id="725" w:author="Robert Brecha" w:date="2020-08-28T17:25:00Z">
            <w:rPr>
              <w:rFonts w:ascii="Times New Roman" w:eastAsia="Times New Roman" w:hAnsi="Times New Roman" w:cs="Times New Roman"/>
              <w:sz w:val="24"/>
              <w:szCs w:val="24"/>
            </w:rPr>
          </w:rPrChange>
        </w:rPr>
        <w:t>Musial</w:t>
      </w:r>
      <w:proofErr w:type="spellEnd"/>
      <w:r w:rsidRPr="004F62B4">
        <w:rPr>
          <w:rFonts w:ascii="Times New Roman" w:eastAsia="Times New Roman" w:hAnsi="Times New Roman" w:cs="Times New Roman"/>
          <w:sz w:val="24"/>
          <w:szCs w:val="24"/>
          <w:lang w:val="fr-FR"/>
          <w:rPrChange w:id="726" w:author="Robert Brecha" w:date="2020-08-28T17:25:00Z">
            <w:rPr>
              <w:rFonts w:ascii="Times New Roman" w:eastAsia="Times New Roman" w:hAnsi="Times New Roman" w:cs="Times New Roman"/>
              <w:sz w:val="24"/>
              <w:szCs w:val="24"/>
            </w:rPr>
          </w:rPrChange>
        </w:rPr>
        <w:t xml:space="preserve">, W., Pontes, T., &amp; Torres-Martinez, J. (2011). </w:t>
      </w:r>
      <w:r>
        <w:rPr>
          <w:rFonts w:ascii="Times New Roman" w:eastAsia="Times New Roman" w:hAnsi="Times New Roman" w:cs="Times New Roman"/>
          <w:sz w:val="24"/>
          <w:szCs w:val="24"/>
        </w:rPr>
        <w:t xml:space="preserve">Ocean Energy. In </w:t>
      </w:r>
      <w:r>
        <w:rPr>
          <w:rFonts w:ascii="Times New Roman" w:eastAsia="Times New Roman" w:hAnsi="Times New Roman" w:cs="Times New Roman"/>
          <w:i/>
          <w:sz w:val="24"/>
          <w:szCs w:val="24"/>
        </w:rPr>
        <w:t>IPCC Special Report on Renewable Energy Sources and Climate Change Mitigation</w:t>
      </w:r>
      <w:r>
        <w:rPr>
          <w:rFonts w:ascii="Times New Roman" w:eastAsia="Times New Roman" w:hAnsi="Times New Roman" w:cs="Times New Roman"/>
          <w:sz w:val="24"/>
          <w:szCs w:val="24"/>
        </w:rPr>
        <w:t>.</w:t>
      </w:r>
    </w:p>
    <w:p w14:paraId="00000253" w14:textId="77777777" w:rsidR="00841E46" w:rsidRDefault="0087110D">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Löffler</w:t>
      </w:r>
      <w:proofErr w:type="spellEnd"/>
      <w:r>
        <w:rPr>
          <w:rFonts w:ascii="Times New Roman" w:eastAsia="Times New Roman" w:hAnsi="Times New Roman" w:cs="Times New Roman"/>
          <w:sz w:val="24"/>
          <w:szCs w:val="24"/>
        </w:rPr>
        <w:t>, K. et al (2017). Designing a Model for the Global Energy System—</w:t>
      </w:r>
      <w:proofErr w:type="spellStart"/>
      <w:r>
        <w:rPr>
          <w:rFonts w:ascii="Times New Roman" w:eastAsia="Times New Roman" w:hAnsi="Times New Roman" w:cs="Times New Roman"/>
          <w:sz w:val="24"/>
          <w:szCs w:val="24"/>
        </w:rPr>
        <w:t>GENeSYS</w:t>
      </w:r>
      <w:proofErr w:type="spellEnd"/>
      <w:r>
        <w:rPr>
          <w:rFonts w:ascii="Times New Roman" w:eastAsia="Times New Roman" w:hAnsi="Times New Roman" w:cs="Times New Roman"/>
          <w:sz w:val="24"/>
          <w:szCs w:val="24"/>
        </w:rPr>
        <w:t>-MOD: An Application of the Open-Source Energy Modeling System (</w:t>
      </w:r>
      <w:proofErr w:type="spellStart"/>
      <w:r>
        <w:rPr>
          <w:rFonts w:ascii="Times New Roman" w:eastAsia="Times New Roman" w:hAnsi="Times New Roman" w:cs="Times New Roman"/>
          <w:sz w:val="24"/>
          <w:szCs w:val="24"/>
        </w:rPr>
        <w:t>OSeMOSYS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Energies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 1468  doi:10.3390/en10101468</w:t>
      </w:r>
    </w:p>
    <w:p w14:paraId="00000257" w14:textId="3073B45F" w:rsidR="00841E46" w:rsidRDefault="00841E46">
      <w:pPr>
        <w:widowControl w:val="0"/>
        <w:spacing w:line="360" w:lineRule="auto"/>
        <w:ind w:left="480" w:hanging="480"/>
        <w:rPr>
          <w:rFonts w:ascii="Times New Roman" w:eastAsia="Times New Roman" w:hAnsi="Times New Roman" w:cs="Times New Roman"/>
          <w:sz w:val="24"/>
          <w:szCs w:val="24"/>
        </w:rPr>
      </w:pPr>
    </w:p>
    <w:p w14:paraId="00000258"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Ram, M. et al. (2017) Global Energy System based on 100% Renewable Energy - Power Sector, Study by Lappeenranta University of Technology and Energy Watch Group</w:t>
      </w:r>
    </w:p>
    <w:p w14:paraId="00000259"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Ram, M. et al. (2019) Global Energy System based on 100% Renewable Energy - Power, Heat, Transport and Desalination sectors. Study by Lappeenranta University of Technology and Energy Watch Group</w:t>
      </w:r>
    </w:p>
    <w:p w14:paraId="0000025A" w14:textId="77777777" w:rsidR="00841E46" w:rsidRDefault="0087110D">
      <w:pPr>
        <w:widowControl w:val="0"/>
        <w:spacing w:line="36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Reuters. (2018). Hurricane forecasters see above-average 2018 U.S. storm season. Retrieved from https://www.reuters.com/article/us-weather-hurricanes-forecasts/hurricane-forecasters-see-above-average-2018-u-s-storm-season- idUSKCN1HC2CB. Accessed on August 12, 2020.</w:t>
      </w:r>
    </w:p>
    <w:p w14:paraId="0000025B" w14:textId="77777777" w:rsidR="00841E46" w:rsidRPr="0087110D" w:rsidRDefault="0087110D">
      <w:pPr>
        <w:widowControl w:val="0"/>
        <w:spacing w:line="360" w:lineRule="auto"/>
        <w:ind w:left="480" w:hanging="480"/>
        <w:rPr>
          <w:rFonts w:ascii="Times New Roman" w:eastAsia="Times New Roman" w:hAnsi="Times New Roman" w:cs="Times New Roman"/>
          <w:sz w:val="24"/>
          <w:szCs w:val="24"/>
          <w:lang w:val="it-IT"/>
        </w:rPr>
      </w:pPr>
      <w:proofErr w:type="spellStart"/>
      <w:r>
        <w:rPr>
          <w:rFonts w:ascii="Times New Roman" w:eastAsia="Times New Roman" w:hAnsi="Times New Roman" w:cs="Times New Roman"/>
          <w:sz w:val="24"/>
          <w:szCs w:val="24"/>
        </w:rPr>
        <w:t>Rogelj</w:t>
      </w:r>
      <w:proofErr w:type="spellEnd"/>
      <w:r>
        <w:rPr>
          <w:rFonts w:ascii="Times New Roman" w:eastAsia="Times New Roman" w:hAnsi="Times New Roman" w:cs="Times New Roman"/>
          <w:sz w:val="24"/>
          <w:szCs w:val="24"/>
        </w:rPr>
        <w:t xml:space="preserve">, J., Hare, W., Lowe, J., van Vuuren, D. P., </w:t>
      </w:r>
      <w:proofErr w:type="spellStart"/>
      <w:r>
        <w:rPr>
          <w:rFonts w:ascii="Times New Roman" w:eastAsia="Times New Roman" w:hAnsi="Times New Roman" w:cs="Times New Roman"/>
          <w:sz w:val="24"/>
          <w:szCs w:val="24"/>
        </w:rPr>
        <w:t>Riahi</w:t>
      </w:r>
      <w:proofErr w:type="spellEnd"/>
      <w:r>
        <w:rPr>
          <w:rFonts w:ascii="Times New Roman" w:eastAsia="Times New Roman" w:hAnsi="Times New Roman" w:cs="Times New Roman"/>
          <w:sz w:val="24"/>
          <w:szCs w:val="24"/>
        </w:rPr>
        <w:t xml:space="preserve">, K., Matthews, B., … </w:t>
      </w:r>
      <w:proofErr w:type="spellStart"/>
      <w:r>
        <w:rPr>
          <w:rFonts w:ascii="Times New Roman" w:eastAsia="Times New Roman" w:hAnsi="Times New Roman" w:cs="Times New Roman"/>
          <w:sz w:val="24"/>
          <w:szCs w:val="24"/>
        </w:rPr>
        <w:t>Meinshausen</w:t>
      </w:r>
      <w:proofErr w:type="spellEnd"/>
      <w:r>
        <w:rPr>
          <w:rFonts w:ascii="Times New Roman" w:eastAsia="Times New Roman" w:hAnsi="Times New Roman" w:cs="Times New Roman"/>
          <w:sz w:val="24"/>
          <w:szCs w:val="24"/>
        </w:rPr>
        <w:t xml:space="preserve">, M. (2011). Emission pathways consistent with a 2 °C global temperature limit. </w:t>
      </w:r>
      <w:r w:rsidRPr="0087110D">
        <w:rPr>
          <w:rFonts w:ascii="Times New Roman" w:eastAsia="Times New Roman" w:hAnsi="Times New Roman" w:cs="Times New Roman"/>
          <w:i/>
          <w:sz w:val="24"/>
          <w:szCs w:val="24"/>
          <w:lang w:val="it-IT"/>
        </w:rPr>
        <w:t xml:space="preserve">Nature </w:t>
      </w:r>
      <w:proofErr w:type="spellStart"/>
      <w:r w:rsidRPr="0087110D">
        <w:rPr>
          <w:rFonts w:ascii="Times New Roman" w:eastAsia="Times New Roman" w:hAnsi="Times New Roman" w:cs="Times New Roman"/>
          <w:i/>
          <w:sz w:val="24"/>
          <w:szCs w:val="24"/>
          <w:lang w:val="it-IT"/>
        </w:rPr>
        <w:t>Climate</w:t>
      </w:r>
      <w:proofErr w:type="spellEnd"/>
      <w:r w:rsidRPr="0087110D">
        <w:rPr>
          <w:rFonts w:ascii="Times New Roman" w:eastAsia="Times New Roman" w:hAnsi="Times New Roman" w:cs="Times New Roman"/>
          <w:i/>
          <w:sz w:val="24"/>
          <w:szCs w:val="24"/>
          <w:lang w:val="it-IT"/>
        </w:rPr>
        <w:t xml:space="preserve"> </w:t>
      </w:r>
      <w:proofErr w:type="spellStart"/>
      <w:r w:rsidRPr="0087110D">
        <w:rPr>
          <w:rFonts w:ascii="Times New Roman" w:eastAsia="Times New Roman" w:hAnsi="Times New Roman" w:cs="Times New Roman"/>
          <w:i/>
          <w:sz w:val="24"/>
          <w:szCs w:val="24"/>
          <w:lang w:val="it-IT"/>
        </w:rPr>
        <w:t>Change</w:t>
      </w:r>
      <w:proofErr w:type="spellEnd"/>
      <w:r w:rsidRPr="0087110D">
        <w:rPr>
          <w:rFonts w:ascii="Times New Roman" w:eastAsia="Times New Roman" w:hAnsi="Times New Roman" w:cs="Times New Roman"/>
          <w:sz w:val="24"/>
          <w:szCs w:val="24"/>
          <w:lang w:val="it-IT"/>
        </w:rPr>
        <w:t xml:space="preserve">, </w:t>
      </w:r>
      <w:r w:rsidRPr="0087110D">
        <w:rPr>
          <w:rFonts w:ascii="Times New Roman" w:eastAsia="Times New Roman" w:hAnsi="Times New Roman" w:cs="Times New Roman"/>
          <w:i/>
          <w:sz w:val="24"/>
          <w:szCs w:val="24"/>
          <w:lang w:val="it-IT"/>
        </w:rPr>
        <w:t>1</w:t>
      </w:r>
      <w:r w:rsidRPr="0087110D">
        <w:rPr>
          <w:rFonts w:ascii="Times New Roman" w:eastAsia="Times New Roman" w:hAnsi="Times New Roman" w:cs="Times New Roman"/>
          <w:sz w:val="24"/>
          <w:szCs w:val="24"/>
          <w:lang w:val="it-IT"/>
        </w:rPr>
        <w:t>(8), 413–418. https://doi.org/10.1038/nclimate1258</w:t>
      </w:r>
    </w:p>
    <w:p w14:paraId="0000025C" w14:textId="77777777" w:rsidR="00841E46" w:rsidRDefault="0087110D">
      <w:pPr>
        <w:widowControl w:val="0"/>
        <w:spacing w:line="360" w:lineRule="auto"/>
        <w:ind w:left="480" w:hanging="480"/>
        <w:rPr>
          <w:rFonts w:ascii="Times New Roman" w:eastAsia="Times New Roman" w:hAnsi="Times New Roman" w:cs="Times New Roman"/>
          <w:sz w:val="24"/>
          <w:szCs w:val="24"/>
        </w:rPr>
      </w:pPr>
      <w:proofErr w:type="spellStart"/>
      <w:r w:rsidRPr="0087110D">
        <w:rPr>
          <w:rFonts w:ascii="Times New Roman" w:eastAsia="Times New Roman" w:hAnsi="Times New Roman" w:cs="Times New Roman"/>
          <w:sz w:val="24"/>
          <w:szCs w:val="24"/>
          <w:lang w:val="it-IT"/>
        </w:rPr>
        <w:t>Teske</w:t>
      </w:r>
      <w:proofErr w:type="spellEnd"/>
      <w:r w:rsidRPr="0087110D">
        <w:rPr>
          <w:rFonts w:ascii="Times New Roman" w:eastAsia="Times New Roman" w:hAnsi="Times New Roman" w:cs="Times New Roman"/>
          <w:sz w:val="24"/>
          <w:szCs w:val="24"/>
          <w:lang w:val="it-IT"/>
        </w:rPr>
        <w:t xml:space="preserve">, S. (ed.) </w:t>
      </w:r>
      <w:r>
        <w:rPr>
          <w:rFonts w:ascii="Times New Roman" w:eastAsia="Times New Roman" w:hAnsi="Times New Roman" w:cs="Times New Roman"/>
          <w:sz w:val="24"/>
          <w:szCs w:val="24"/>
        </w:rPr>
        <w:t xml:space="preserve">(2019). Achieving the Paris Climate Agreement Goals: Global and Regional 100% Renewable Energy Scenarios with Non-energy GHG Pathways for +1.5C and </w:t>
      </w:r>
      <w:r>
        <w:rPr>
          <w:rFonts w:ascii="Times New Roman" w:eastAsia="Times New Roman" w:hAnsi="Times New Roman" w:cs="Times New Roman"/>
          <w:sz w:val="24"/>
          <w:szCs w:val="24"/>
        </w:rPr>
        <w:lastRenderedPageBreak/>
        <w:t>+2C (Springer, Switzerland) https://doi.org/10.1007/978-3-030-05843-2</w:t>
      </w:r>
    </w:p>
    <w:p w14:paraId="0000025D" w14:textId="77777777" w:rsidR="00841E46" w:rsidRDefault="0087110D">
      <w:pPr>
        <w:widowControl w:val="0"/>
        <w:spacing w:line="360" w:lineRule="auto"/>
        <w:ind w:left="480" w:hanging="4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Toktarova</w:t>
      </w:r>
      <w:proofErr w:type="spellEnd"/>
      <w:r>
        <w:rPr>
          <w:rFonts w:ascii="Times New Roman" w:eastAsia="Times New Roman" w:hAnsi="Times New Roman" w:cs="Times New Roman"/>
          <w:sz w:val="24"/>
          <w:szCs w:val="24"/>
        </w:rPr>
        <w:t xml:space="preserve">, A. et al. (2019) Long term load projection in high resolution for all countries globally </w:t>
      </w:r>
      <w:r>
        <w:rPr>
          <w:rFonts w:ascii="Times New Roman" w:eastAsia="Times New Roman" w:hAnsi="Times New Roman" w:cs="Times New Roman"/>
          <w:i/>
          <w:sz w:val="24"/>
          <w:szCs w:val="24"/>
        </w:rPr>
        <w:t>Electrical Power and Energy Systems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111 </w:t>
      </w:r>
      <w:r>
        <w:rPr>
          <w:rFonts w:ascii="Times New Roman" w:eastAsia="Times New Roman" w:hAnsi="Times New Roman" w:cs="Times New Roman"/>
          <w:sz w:val="24"/>
          <w:szCs w:val="24"/>
        </w:rPr>
        <w:t xml:space="preserve"> 160–181 https://doi.org/10.1016/j.ijepes.2019.03.055</w:t>
      </w:r>
    </w:p>
    <w:p w14:paraId="00000262" w14:textId="77777777" w:rsidR="00841E46" w:rsidRDefault="0087110D">
      <w:pPr>
        <w:widowControl w:val="0"/>
        <w:spacing w:line="36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Yeh, R. H.,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T. Z., &amp; Yang, M. S. (2005). Maximum output of an OTEC power plant. </w:t>
      </w:r>
      <w:r>
        <w:rPr>
          <w:rFonts w:ascii="Times New Roman" w:eastAsia="Times New Roman" w:hAnsi="Times New Roman" w:cs="Times New Roman"/>
          <w:i/>
          <w:sz w:val="24"/>
          <w:szCs w:val="24"/>
        </w:rPr>
        <w:t>Ocean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32</w:t>
      </w:r>
      <w:r>
        <w:rPr>
          <w:rFonts w:ascii="Times New Roman" w:eastAsia="Times New Roman" w:hAnsi="Times New Roman" w:cs="Times New Roman"/>
          <w:sz w:val="24"/>
          <w:szCs w:val="24"/>
        </w:rPr>
        <w:t>(5–6), 685–700. https://doi.org/10.1016/j.oceaneng.2004.08.011</w:t>
      </w:r>
    </w:p>
    <w:p w14:paraId="00000263" w14:textId="77777777" w:rsidR="00841E46" w:rsidRDefault="00841E46">
      <w:pPr>
        <w:spacing w:line="360" w:lineRule="auto"/>
        <w:ind w:firstLine="720"/>
        <w:jc w:val="both"/>
      </w:pPr>
    </w:p>
    <w:sectPr w:rsidR="00841E46">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Masaō Ashtine" w:date="2020-06-13T11:55:00Z" w:initials="">
    <w:p w14:paraId="00000294"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complete at the end</w:t>
      </w:r>
    </w:p>
  </w:comment>
  <w:comment w:id="24" w:author="Robert Brecha" w:date="2020-08-28T10:19:00Z" w:initials="RB">
    <w:p w14:paraId="4F26CAAE" w14:textId="5284D444" w:rsidR="00371ED8" w:rsidRDefault="00371ED8">
      <w:pPr>
        <w:pStyle w:val="CommentText"/>
      </w:pPr>
      <w:r>
        <w:rPr>
          <w:rStyle w:val="CommentReference"/>
        </w:rPr>
        <w:annotationRef/>
      </w:r>
      <w:r>
        <w:t>See what you think now</w:t>
      </w:r>
    </w:p>
  </w:comment>
  <w:comment w:id="34" w:author="Robert Brecha" w:date="2020-08-24T16:47:00Z" w:initials="RB">
    <w:p w14:paraId="3FCCB301" w14:textId="719C3456" w:rsidR="00371ED8" w:rsidRDefault="00371ED8">
      <w:pPr>
        <w:pStyle w:val="CommentText"/>
      </w:pPr>
      <w:r>
        <w:rPr>
          <w:rStyle w:val="CommentReference"/>
        </w:rPr>
        <w:annotationRef/>
      </w:r>
      <w:r>
        <w:t>This reference?</w:t>
      </w:r>
    </w:p>
  </w:comment>
  <w:comment w:id="36" w:author="Masaō Ashtine" w:date="2020-06-13T11:58:00Z" w:initials="">
    <w:p w14:paraId="00000296"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Suggest rewording</w:t>
      </w:r>
    </w:p>
  </w:comment>
  <w:comment w:id="42" w:author="Robert Brecha" w:date="2020-08-24T16:48:00Z" w:initials="RB">
    <w:p w14:paraId="44ADB719" w14:textId="7B1C4772" w:rsidR="00371ED8" w:rsidRDefault="00371ED8">
      <w:pPr>
        <w:pStyle w:val="CommentText"/>
      </w:pPr>
      <w:r>
        <w:rPr>
          <w:rStyle w:val="CommentReference"/>
        </w:rPr>
        <w:annotationRef/>
      </w:r>
      <w:r>
        <w:t>Reference here?</w:t>
      </w:r>
    </w:p>
  </w:comment>
  <w:comment w:id="73" w:author="Robert Brecha" w:date="2020-08-21T11:50:00Z" w:initials="">
    <w:p w14:paraId="1F1CE3C9" w14:textId="77777777" w:rsidR="00371ED8" w:rsidRDefault="00371ED8" w:rsidP="00F1354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reference here</w:t>
      </w:r>
    </w:p>
  </w:comment>
  <w:comment w:id="111" w:author="Masaō Ashtine" w:date="2020-06-13T12:05:00Z" w:initials="">
    <w:p w14:paraId="00000292"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need to find an appropriate ref and confirm status</w:t>
      </w:r>
    </w:p>
  </w:comment>
  <w:comment w:id="112" w:author="Masaō Ashtine" w:date="2020-06-13T12:05:00Z" w:initials="">
    <w:p w14:paraId="00000293"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Suggest rewording</w:t>
      </w:r>
    </w:p>
  </w:comment>
  <w:comment w:id="154" w:author="Masaō Ashtine" w:date="2020-06-18T10:17:00Z" w:initials="">
    <w:p w14:paraId="00000278"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Should add a more recent ref of a review here?</w:t>
      </w:r>
    </w:p>
  </w:comment>
  <w:comment w:id="166" w:author="Masaō Ashtine" w:date="2020-06-18T10:19:00Z" w:initials="">
    <w:p w14:paraId="0000027A"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refs needed</w:t>
      </w:r>
    </w:p>
  </w:comment>
  <w:comment w:id="176" w:author="Masaō Ashtine" w:date="2020-06-18T10:21:00Z" w:initials="">
    <w:p w14:paraId="0000026E"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w:t>
      </w:r>
    </w:p>
  </w:comment>
  <w:comment w:id="191" w:author="Masaō Ashtine" w:date="2020-06-18T10:23:00Z" w:initials="">
    <w:p w14:paraId="0000027C"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ref</w:t>
      </w:r>
    </w:p>
  </w:comment>
  <w:comment w:id="193" w:author="Masaō Ashtine" w:date="2020-06-18T10:33:00Z" w:initials="">
    <w:p w14:paraId="00000275"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add a small section on climate related implications for OTEC (ocean warming, hurricanes </w:t>
      </w:r>
      <w:proofErr w:type="spellStart"/>
      <w:r>
        <w:rPr>
          <w:rFonts w:ascii="Arial" w:eastAsia="Arial" w:hAnsi="Arial" w:cs="Arial"/>
          <w:color w:val="000000"/>
        </w:rPr>
        <w:t>etc</w:t>
      </w:r>
      <w:proofErr w:type="spellEnd"/>
      <w:r>
        <w:rPr>
          <w:rFonts w:ascii="Arial" w:eastAsia="Arial" w:hAnsi="Arial" w:cs="Arial"/>
          <w:color w:val="000000"/>
        </w:rPr>
        <w:t>).</w:t>
      </w:r>
    </w:p>
  </w:comment>
  <w:comment w:id="192" w:author="Robert Brecha" w:date="2020-08-28T11:33:00Z" w:initials="RB">
    <w:p w14:paraId="1C15FA5C" w14:textId="0F10AC08" w:rsidR="00371ED8" w:rsidRDefault="00371ED8">
      <w:pPr>
        <w:pStyle w:val="CommentText"/>
      </w:pPr>
      <w:r>
        <w:rPr>
          <w:rStyle w:val="CommentReference"/>
        </w:rPr>
        <w:annotationRef/>
      </w:r>
      <w:r>
        <w:t>I think that any impact on efficiencies will be negligible due to SST rise, but potential impacts on infrastructure (negative aspect) could be mentioned.  Or perhaps in final discussion section.</w:t>
      </w:r>
    </w:p>
  </w:comment>
  <w:comment w:id="219" w:author="Masaō Ashtine" w:date="2020-06-18T11:00:00Z" w:initials="">
    <w:p w14:paraId="1D35E4FE" w14:textId="77777777" w:rsidR="00371ED8" w:rsidRDefault="00371ED8" w:rsidP="00F4136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there is room to flesh this out a bit more to state that OTEC and SWAC can find a more feasible home with industry applications versus large-scale grid integration (though this is also a consideration in the paper). For instance, Jamaica did (not sure the current status) a feasibility study for OTEC to connect with infrastructure at the Norman-</w:t>
      </w:r>
      <w:proofErr w:type="spellStart"/>
      <w:r>
        <w:rPr>
          <w:rFonts w:ascii="Arial" w:eastAsia="Arial" w:hAnsi="Arial" w:cs="Arial"/>
          <w:color w:val="000000"/>
        </w:rPr>
        <w:t>Manely</w:t>
      </w:r>
      <w:proofErr w:type="spellEnd"/>
      <w:r>
        <w:rPr>
          <w:rFonts w:ascii="Arial" w:eastAsia="Arial" w:hAnsi="Arial" w:cs="Arial"/>
          <w:color w:val="000000"/>
        </w:rPr>
        <w:t xml:space="preserve"> airport and as most airports in the Caribbean are coastal based, this may be an opportunity.</w:t>
      </w:r>
    </w:p>
  </w:comment>
  <w:comment w:id="246" w:author="Masaō Ashtine" w:date="2020-06-18T11:18:00Z" w:initials="">
    <w:p w14:paraId="0000026A"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Stated as 5 above</w:t>
      </w:r>
    </w:p>
  </w:comment>
  <w:comment w:id="262" w:author="Masaō Ashtine" w:date="2020-06-18T11:25:00Z" w:initials="">
    <w:p w14:paraId="00000264"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and other islands mentioned above are not shown on the map so I suggest replacing it to a high-res map that shows these islands, or likewise, findings a higher-res one where we then reference the islands that are shown</w:t>
      </w:r>
    </w:p>
  </w:comment>
  <w:comment w:id="270" w:author="Masaō Ashtine" w:date="2020-06-18T11:25:00Z" w:initials="">
    <w:p w14:paraId="00000266"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suggest changing. I can do this.</w:t>
      </w:r>
    </w:p>
  </w:comment>
  <w:comment w:id="284" w:author="Masaō Ashtine" w:date="2020-06-18T11:25:00Z" w:initials="">
    <w:p w14:paraId="00000265"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to add sub-sectioning formatting</w:t>
      </w:r>
    </w:p>
  </w:comment>
  <w:comment w:id="311" w:author="Masaō Ashtine" w:date="2020-06-18T11:27:00Z" w:initials="">
    <w:p w14:paraId="0000026B"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is this table meant to show sorry? The most feasible coastal locations for OTEC? If so, it will be best to show the bathymetry maps before and then have a discussion around the table as well.</w:t>
      </w:r>
    </w:p>
  </w:comment>
  <w:comment w:id="314" w:author="Masaō Ashtine" w:date="2020-06-18T11:29:00Z" w:initials="">
    <w:p w14:paraId="0000026C"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last two columns should include a </w:t>
      </w:r>
      <w:proofErr w:type="spellStart"/>
      <w:r>
        <w:rPr>
          <w:rFonts w:ascii="Arial" w:eastAsia="Arial" w:hAnsi="Arial" w:cs="Arial"/>
          <w:color w:val="000000"/>
        </w:rPr>
        <w:t>lat-lon</w:t>
      </w:r>
      <w:proofErr w:type="spellEnd"/>
      <w:r>
        <w:rPr>
          <w:rFonts w:ascii="Arial" w:eastAsia="Arial" w:hAnsi="Arial" w:cs="Arial"/>
          <w:color w:val="000000"/>
        </w:rPr>
        <w:t xml:space="preserve"> column and an Infrastructure Type column (</w:t>
      </w:r>
      <w:proofErr w:type="spellStart"/>
      <w:r>
        <w:rPr>
          <w:rFonts w:ascii="Arial" w:eastAsia="Arial" w:hAnsi="Arial" w:cs="Arial"/>
          <w:color w:val="000000"/>
        </w:rPr>
        <w:t>ie</w:t>
      </w:r>
      <w:proofErr w:type="spellEnd"/>
      <w:r>
        <w:rPr>
          <w:rFonts w:ascii="Arial" w:eastAsia="Arial" w:hAnsi="Arial" w:cs="Arial"/>
          <w:color w:val="000000"/>
        </w:rPr>
        <w:t>, pulling out 'tourist resorts' from the Town column.</w:t>
      </w:r>
    </w:p>
  </w:comment>
  <w:comment w:id="317" w:author="Robert Brecha" w:date="2020-08-21T15:23:00Z" w:initials="">
    <w:p w14:paraId="0000026D"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this might be superfluous - in principle there are a large number of locations; maybe this can go in the SI.  In the text we can simply mention one or perhaps two in Jamaica, then below, point out a promising area in Saint Lucia and Martinique.</w:t>
      </w:r>
    </w:p>
  </w:comment>
  <w:comment w:id="453" w:author="Masaō Ashtine" w:date="2020-06-18T11:30:00Z" w:initials="">
    <w:p w14:paraId="00000269"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As these are not fully fleshed out yet, I will hold off on edits and comments for now.</w:t>
      </w:r>
    </w:p>
  </w:comment>
  <w:comment w:id="508" w:author="Robert Brecha" w:date="2020-08-24T13:34:00Z" w:initials="">
    <w:p w14:paraId="603F64DF" w14:textId="77777777" w:rsidR="00371ED8" w:rsidRDefault="00371ED8" w:rsidP="009053D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don't want to limit this to CARICOM</w:t>
      </w:r>
    </w:p>
  </w:comment>
  <w:comment w:id="521" w:author="Robert Brecha" w:date="2020-08-24T13:34:00Z" w:initials="">
    <w:p w14:paraId="00000291"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don't want to limit this to CARICOM</w:t>
      </w:r>
    </w:p>
  </w:comment>
  <w:comment w:id="517" w:author="Robert Brecha" w:date="2020-08-21T11:57:00Z" w:initials="">
    <w:p w14:paraId="00000270"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it feels like this discussion already summarizes the results to be shown below.  Perhaps this is more appropriately placed as part of the last discussion section, along with the figure below.</w:t>
      </w:r>
    </w:p>
  </w:comment>
  <w:comment w:id="532" w:author="Masaō Ashtine" w:date="2020-08-12T12:11:00Z" w:initials="">
    <w:p w14:paraId="0000028C"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error on secondary y-axis label; I think the opacity of the bars can be reduced so that they contrast more with the green line; first y-axis label should be reworded more in-line with the 2027 targets (technically not installed already), perhaps by just adding "</w:t>
      </w:r>
      <w:proofErr w:type="spellStart"/>
      <w:r>
        <w:rPr>
          <w:rFonts w:ascii="Arial" w:eastAsia="Arial" w:hAnsi="Arial" w:cs="Arial"/>
          <w:color w:val="000000"/>
        </w:rPr>
        <w:t>indended</w:t>
      </w:r>
      <w:proofErr w:type="spellEnd"/>
      <w:r>
        <w:rPr>
          <w:rFonts w:ascii="Arial" w:eastAsia="Arial" w:hAnsi="Arial" w:cs="Arial"/>
          <w:color w:val="000000"/>
        </w:rPr>
        <w:t>"/"target" in front for clarity</w:t>
      </w:r>
    </w:p>
  </w:comment>
  <w:comment w:id="534" w:author="Robert Brecha" w:date="2020-08-21T11:57:00Z" w:initials="">
    <w:p w14:paraId="00000277"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of course, only a selection of CARICOM states; what about the others?</w:t>
      </w:r>
    </w:p>
  </w:comment>
  <w:comment w:id="579" w:author="Robert Brecha" w:date="2020-08-28T15:53:00Z" w:initials="RB">
    <w:p w14:paraId="6B43F9DD" w14:textId="5B1D1D70" w:rsidR="00371ED8" w:rsidRDefault="00371ED8">
      <w:pPr>
        <w:pStyle w:val="CommentText"/>
      </w:pPr>
      <w:r>
        <w:rPr>
          <w:rStyle w:val="CommentReference"/>
        </w:rPr>
        <w:annotationRef/>
      </w:r>
      <w:r>
        <w:t xml:space="preserve">Just found another source, from IEA; I will incorporate this </w:t>
      </w:r>
    </w:p>
  </w:comment>
  <w:comment w:id="613" w:author="Robert Brecha" w:date="2020-08-28T17:27:00Z" w:initials="RB">
    <w:p w14:paraId="4B7971CB" w14:textId="0E781890" w:rsidR="004F62B4" w:rsidRDefault="004F62B4">
      <w:pPr>
        <w:pStyle w:val="CommentText"/>
      </w:pPr>
      <w:r>
        <w:rPr>
          <w:rStyle w:val="CommentReference"/>
        </w:rPr>
        <w:annotationRef/>
      </w:r>
      <w:r>
        <w:t>I have a new version of this figure that corrects a mistake</w:t>
      </w:r>
    </w:p>
  </w:comment>
  <w:comment w:id="641" w:author="Masaō Ashtine" w:date="2020-08-12T12:41:00Z" w:initials="">
    <w:p w14:paraId="0000027E"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should be reformatted to match the other figure styles above</w:t>
      </w:r>
    </w:p>
  </w:comment>
  <w:comment w:id="644" w:author="Robert Brecha" w:date="2020-08-28T17:36:00Z" w:initials="RB">
    <w:p w14:paraId="66AC29C6" w14:textId="16CD7551" w:rsidR="004B6315" w:rsidRDefault="004B6315">
      <w:pPr>
        <w:pStyle w:val="CommentText"/>
      </w:pPr>
      <w:r>
        <w:rPr>
          <w:rStyle w:val="CommentReference"/>
        </w:rPr>
        <w:annotationRef/>
      </w:r>
      <w:r>
        <w:t>How much do we need here?  Take a crack at it?</w:t>
      </w:r>
    </w:p>
  </w:comment>
  <w:comment w:id="647" w:author="Masaō Ashtine" w:date="2020-08-12T10:33:00Z" w:initials="">
    <w:p w14:paraId="0000029A"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Just conclusions no?</w:t>
      </w:r>
    </w:p>
  </w:comment>
  <w:comment w:id="650" w:author="Masaō Ashtine" w:date="2020-08-12T10:34:00Z" w:initials="">
    <w:p w14:paraId="00000268"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Needed rewording</w:t>
      </w:r>
    </w:p>
  </w:comment>
  <w:comment w:id="685" w:author="Masaō Ashtine" w:date="2020-08-12T10:51:00Z" w:initials="">
    <w:p w14:paraId="0000027B"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Seems to be the conclusion when the paper was maybe going in a different direction? Need to wrap up with the key learnings from OTEC, SWAC, limitations and barriers etc.</w:t>
      </w:r>
    </w:p>
  </w:comment>
  <w:comment w:id="684" w:author="Robert Brecha" w:date="2020-08-25T17:44:00Z" w:initials="RB">
    <w:p w14:paraId="16CA925B" w14:textId="22426C35" w:rsidR="00371ED8" w:rsidRDefault="00371ED8">
      <w:pPr>
        <w:pStyle w:val="CommentText"/>
      </w:pPr>
      <w:r>
        <w:rPr>
          <w:rStyle w:val="CommentReference"/>
        </w:rPr>
        <w:annotationRef/>
      </w:r>
      <w:r>
        <w:t>I think we can just eliminate these two paragraphs</w:t>
      </w:r>
    </w:p>
  </w:comment>
  <w:comment w:id="690" w:author="Robert Brecha" w:date="2020-08-25T17:45:00Z" w:initials="RB">
    <w:p w14:paraId="51914FDF" w14:textId="77777777" w:rsidR="00371ED8" w:rsidRDefault="00371ED8">
      <w:pPr>
        <w:pStyle w:val="CommentText"/>
      </w:pPr>
      <w:r>
        <w:rPr>
          <w:rStyle w:val="CommentReference"/>
        </w:rPr>
        <w:annotationRef/>
      </w:r>
      <w:r>
        <w:t xml:space="preserve">Sounds like an opinion piece, not a scientific paper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62C805EF" w14:textId="3DF3EB29" w:rsidR="00371ED8" w:rsidRDefault="00371ED8">
      <w:pPr>
        <w:pStyle w:val="CommentText"/>
      </w:pPr>
    </w:p>
  </w:comment>
  <w:comment w:id="697" w:author="Masaō Ashtine" w:date="2020-08-12T11:59:00Z" w:initials="">
    <w:p w14:paraId="00000289"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if possible, best to stick with the design in the graph above</w:t>
      </w:r>
    </w:p>
  </w:comment>
  <w:comment w:id="698" w:author="roykk1000" w:date="2020-08-12T16:40:00Z" w:initials="">
    <w:p w14:paraId="00000298" w14:textId="77777777" w:rsidR="00371ED8" w:rsidRDefault="00371ED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purpose was to enhance the overall clarity of the figure for better quality. Hence, Robert, this is just a suggestive backup figure if desired.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94" w15:done="0"/>
  <w15:commentEx w15:paraId="4F26CAAE" w15:paraIdParent="00000294" w15:done="0"/>
  <w15:commentEx w15:paraId="3FCCB301" w15:done="1"/>
  <w15:commentEx w15:paraId="00000296" w15:done="1"/>
  <w15:commentEx w15:paraId="44ADB719" w15:done="1"/>
  <w15:commentEx w15:paraId="1F1CE3C9" w15:done="1"/>
  <w15:commentEx w15:paraId="00000292" w15:done="0"/>
  <w15:commentEx w15:paraId="00000293" w15:done="1"/>
  <w15:commentEx w15:paraId="00000278" w15:done="1"/>
  <w15:commentEx w15:paraId="0000027A" w15:done="1"/>
  <w15:commentEx w15:paraId="0000026E" w15:done="1"/>
  <w15:commentEx w15:paraId="0000027C" w15:done="0"/>
  <w15:commentEx w15:paraId="00000275" w15:done="0"/>
  <w15:commentEx w15:paraId="1C15FA5C" w15:paraIdParent="00000275" w15:done="0"/>
  <w15:commentEx w15:paraId="1D35E4FE" w15:done="0"/>
  <w15:commentEx w15:paraId="0000026A" w15:done="1"/>
  <w15:commentEx w15:paraId="00000264" w15:done="0"/>
  <w15:commentEx w15:paraId="00000266" w15:done="0"/>
  <w15:commentEx w15:paraId="00000265" w15:done="0"/>
  <w15:commentEx w15:paraId="0000026B" w15:done="0"/>
  <w15:commentEx w15:paraId="0000026C" w15:paraIdParent="0000026B" w15:done="0"/>
  <w15:commentEx w15:paraId="0000026D" w15:paraIdParent="0000026B" w15:done="0"/>
  <w15:commentEx w15:paraId="00000269" w15:done="0"/>
  <w15:commentEx w15:paraId="603F64DF" w15:done="0"/>
  <w15:commentEx w15:paraId="00000291" w15:done="0"/>
  <w15:commentEx w15:paraId="00000270" w15:done="0"/>
  <w15:commentEx w15:paraId="0000028C" w15:done="0"/>
  <w15:commentEx w15:paraId="00000277" w15:done="0"/>
  <w15:commentEx w15:paraId="6B43F9DD" w15:done="0"/>
  <w15:commentEx w15:paraId="4B7971CB" w15:done="0"/>
  <w15:commentEx w15:paraId="0000027E" w15:done="0"/>
  <w15:commentEx w15:paraId="66AC29C6" w15:done="0"/>
  <w15:commentEx w15:paraId="0000029A" w15:done="0"/>
  <w15:commentEx w15:paraId="00000268" w15:done="0"/>
  <w15:commentEx w15:paraId="0000027B" w15:done="0"/>
  <w15:commentEx w15:paraId="16CA925B" w15:paraIdParent="0000027B" w15:done="0"/>
  <w15:commentEx w15:paraId="62C805EF" w15:done="0"/>
  <w15:commentEx w15:paraId="00000289" w15:done="0"/>
  <w15:commentEx w15:paraId="000002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358A3" w16cex:dateUtc="2020-08-28T08:19:00Z"/>
  <w16cex:commentExtensible w16cex:durableId="22EE6D8E" w16cex:dateUtc="2020-08-24T14:47:00Z"/>
  <w16cex:commentExtensible w16cex:durableId="22EE6DD9" w16cex:dateUtc="2020-08-24T14:48:00Z"/>
  <w16cex:commentExtensible w16cex:durableId="22F36A0E" w16cex:dateUtc="2020-08-28T09:33:00Z"/>
  <w16cex:commentExtensible w16cex:durableId="22F3A6E9" w16cex:dateUtc="2020-08-28T13:53:00Z"/>
  <w16cex:commentExtensible w16cex:durableId="22F3BCEB" w16cex:dateUtc="2020-08-28T15:27:00Z"/>
  <w16cex:commentExtensible w16cex:durableId="22F3BF2E" w16cex:dateUtc="2020-08-28T15:36:00Z"/>
  <w16cex:commentExtensible w16cex:durableId="22EFCC95" w16cex:dateUtc="2020-08-25T15:44:00Z"/>
  <w16cex:commentExtensible w16cex:durableId="22EFCCBE" w16cex:dateUtc="2020-08-25T1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94" w16cid:durableId="22EE5ECD"/>
  <w16cid:commentId w16cid:paraId="4F26CAAE" w16cid:durableId="22F358A3"/>
  <w16cid:commentId w16cid:paraId="3FCCB301" w16cid:durableId="22EE6D8E"/>
  <w16cid:commentId w16cid:paraId="00000296" w16cid:durableId="22EE5ECC"/>
  <w16cid:commentId w16cid:paraId="44ADB719" w16cid:durableId="22EE6DD9"/>
  <w16cid:commentId w16cid:paraId="1F1CE3C9" w16cid:durableId="22EE5EC9"/>
  <w16cid:commentId w16cid:paraId="00000292" w16cid:durableId="22EE5EC8"/>
  <w16cid:commentId w16cid:paraId="00000293" w16cid:durableId="22EE5EC7"/>
  <w16cid:commentId w16cid:paraId="00000278" w16cid:durableId="22EE5EBB"/>
  <w16cid:commentId w16cid:paraId="0000027A" w16cid:durableId="22EE5EBA"/>
  <w16cid:commentId w16cid:paraId="0000026E" w16cid:durableId="22EE5EB8"/>
  <w16cid:commentId w16cid:paraId="0000027C" w16cid:durableId="22EE5EB7"/>
  <w16cid:commentId w16cid:paraId="00000275" w16cid:durableId="22EE5EB6"/>
  <w16cid:commentId w16cid:paraId="1C15FA5C" w16cid:durableId="22F36A0E"/>
  <w16cid:commentId w16cid:paraId="1D35E4FE" w16cid:durableId="22F38100"/>
  <w16cid:commentId w16cid:paraId="0000026A" w16cid:durableId="22EE5EB1"/>
  <w16cid:commentId w16cid:paraId="00000264" w16cid:durableId="22EE5EB0"/>
  <w16cid:commentId w16cid:paraId="00000266" w16cid:durableId="22EE5EAF"/>
  <w16cid:commentId w16cid:paraId="00000265" w16cid:durableId="22EE5EAE"/>
  <w16cid:commentId w16cid:paraId="0000026B" w16cid:durableId="22EE5EAC"/>
  <w16cid:commentId w16cid:paraId="0000026C" w16cid:durableId="22EE5EAB"/>
  <w16cid:commentId w16cid:paraId="0000026D" w16cid:durableId="22EE5EAA"/>
  <w16cid:commentId w16cid:paraId="00000269" w16cid:durableId="22EE5EA9"/>
  <w16cid:commentId w16cid:paraId="603F64DF" w16cid:durableId="22F3A286"/>
  <w16cid:commentId w16cid:paraId="00000291" w16cid:durableId="22EE5EA7"/>
  <w16cid:commentId w16cid:paraId="00000270" w16cid:durableId="22EE5EA6"/>
  <w16cid:commentId w16cid:paraId="0000028C" w16cid:durableId="22EE5EA5"/>
  <w16cid:commentId w16cid:paraId="00000277" w16cid:durableId="22EE5EA4"/>
  <w16cid:commentId w16cid:paraId="6B43F9DD" w16cid:durableId="22F3A6E9"/>
  <w16cid:commentId w16cid:paraId="4B7971CB" w16cid:durableId="22F3BCEB"/>
  <w16cid:commentId w16cid:paraId="0000027E" w16cid:durableId="22EE5EA3"/>
  <w16cid:commentId w16cid:paraId="66AC29C6" w16cid:durableId="22F3BF2E"/>
  <w16cid:commentId w16cid:paraId="0000029A" w16cid:durableId="22EE5EA2"/>
  <w16cid:commentId w16cid:paraId="00000268" w16cid:durableId="22EE5EA1"/>
  <w16cid:commentId w16cid:paraId="0000027B" w16cid:durableId="22EE5E9F"/>
  <w16cid:commentId w16cid:paraId="16CA925B" w16cid:durableId="22EFCC95"/>
  <w16cid:commentId w16cid:paraId="62C805EF" w16cid:durableId="22EFCCBE"/>
  <w16cid:commentId w16cid:paraId="00000289" w16cid:durableId="22EE5E9C"/>
  <w16cid:commentId w16cid:paraId="00000298" w16cid:durableId="22EE5E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EDE00A" w14:textId="77777777" w:rsidR="003510CE" w:rsidRDefault="003510CE" w:rsidP="00252C94">
      <w:pPr>
        <w:spacing w:after="0" w:line="240" w:lineRule="auto"/>
      </w:pPr>
      <w:r>
        <w:separator/>
      </w:r>
    </w:p>
  </w:endnote>
  <w:endnote w:type="continuationSeparator" w:id="0">
    <w:p w14:paraId="6DA9E65B" w14:textId="77777777" w:rsidR="003510CE" w:rsidRDefault="003510CE" w:rsidP="00252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OT596495f2">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A4302" w14:textId="77777777" w:rsidR="003510CE" w:rsidRDefault="003510CE" w:rsidP="00252C94">
      <w:pPr>
        <w:spacing w:after="0" w:line="240" w:lineRule="auto"/>
      </w:pPr>
      <w:r>
        <w:separator/>
      </w:r>
    </w:p>
  </w:footnote>
  <w:footnote w:type="continuationSeparator" w:id="0">
    <w:p w14:paraId="643B1CD5" w14:textId="77777777" w:rsidR="003510CE" w:rsidRDefault="003510CE" w:rsidP="00252C94">
      <w:pPr>
        <w:spacing w:after="0" w:line="240" w:lineRule="auto"/>
      </w:pPr>
      <w:r>
        <w:continuationSeparator/>
      </w:r>
    </w:p>
  </w:footnote>
  <w:footnote w:id="1">
    <w:p w14:paraId="11622ED9" w14:textId="42E25B67" w:rsidR="00371ED8" w:rsidRDefault="00371ED8">
      <w:pPr>
        <w:pStyle w:val="FootnoteText"/>
      </w:pPr>
      <w:ins w:id="75" w:author="Robert Brecha" w:date="2020-08-25T17:09:00Z">
        <w:r>
          <w:rPr>
            <w:rStyle w:val="FootnoteReference"/>
          </w:rPr>
          <w:footnoteRef/>
        </w:r>
        <w:r>
          <w:t xml:space="preserve"> </w:t>
        </w:r>
        <w:r w:rsidRPr="00252C94">
          <w:t>https://gain.nd.edu/</w:t>
        </w:r>
      </w:ins>
    </w:p>
  </w:footnote>
  <w:footnote w:id="2">
    <w:p w14:paraId="05C9F466" w14:textId="2B8AB4F8" w:rsidR="00371ED8" w:rsidRDefault="00371ED8">
      <w:pPr>
        <w:pStyle w:val="FootnoteText"/>
      </w:pPr>
      <w:ins w:id="175" w:author="Robert Brecha" w:date="2020-08-28T11:47:00Z">
        <w:r>
          <w:rPr>
            <w:rStyle w:val="FootnoteReference"/>
          </w:rPr>
          <w:footnoteRef/>
        </w:r>
        <w:r>
          <w:t xml:space="preserve"> </w:t>
        </w:r>
        <w:r w:rsidRPr="00A6245F">
          <w:t>https://en.wikipedia.org/wiki/Ocean_thermal_energy_conversion</w:t>
        </w:r>
      </w:ins>
    </w:p>
  </w:footnote>
  <w:footnote w:id="3">
    <w:p w14:paraId="6CFA0186" w14:textId="16DBDBE9" w:rsidR="00371ED8" w:rsidRDefault="00371ED8">
      <w:pPr>
        <w:pStyle w:val="FootnoteText"/>
      </w:pPr>
      <w:ins w:id="252" w:author="Robert Brecha" w:date="2020-08-25T17:19:00Z">
        <w:r>
          <w:rPr>
            <w:rStyle w:val="FootnoteReference"/>
          </w:rPr>
          <w:footnoteRef/>
        </w:r>
        <w:r>
          <w:t xml:space="preserve"> </w:t>
        </w:r>
        <w:r w:rsidRPr="00A266CF">
          <w:t>https://www.gebco.net/</w:t>
        </w:r>
      </w:ins>
    </w:p>
  </w:footnote>
  <w:footnote w:id="4">
    <w:p w14:paraId="65228524" w14:textId="1C80218C" w:rsidR="004F62B4" w:rsidRDefault="004F62B4">
      <w:pPr>
        <w:pStyle w:val="FootnoteText"/>
      </w:pPr>
      <w:ins w:id="643" w:author="Robert Brecha" w:date="2020-08-28T17:23:00Z">
        <w:r>
          <w:rPr>
            <w:rStyle w:val="FootnoteReference"/>
          </w:rPr>
          <w:footnoteRef/>
        </w:r>
        <w:r>
          <w:t xml:space="preserve"> </w:t>
        </w:r>
        <w:r>
          <w:rPr>
            <w:rFonts w:ascii="Times New Roman" w:eastAsia="Times New Roman" w:hAnsi="Times New Roman" w:cs="Times New Roman"/>
            <w:sz w:val="24"/>
            <w:szCs w:val="24"/>
          </w:rPr>
          <w:t>https://www.independent.co.uk/news/business/news/hurricane-harvey-irma-maria-insurance- cost-natural-catastrophes-record-high-2017-a8297696.html</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851CE"/>
    <w:multiLevelType w:val="multilevel"/>
    <w:tmpl w:val="1EC85080"/>
    <w:lvl w:ilvl="0">
      <w:start w:val="2"/>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50F3C55"/>
    <w:multiLevelType w:val="multilevel"/>
    <w:tmpl w:val="ABF08F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52461C5"/>
    <w:multiLevelType w:val="multilevel"/>
    <w:tmpl w:val="1452E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bert Brecha">
    <w15:presenceInfo w15:providerId="Windows Live" w15:userId="3a2d9f5793fff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E46"/>
    <w:rsid w:val="00022616"/>
    <w:rsid w:val="00030005"/>
    <w:rsid w:val="000766E8"/>
    <w:rsid w:val="000B27F7"/>
    <w:rsid w:val="000E1B35"/>
    <w:rsid w:val="000F6C78"/>
    <w:rsid w:val="001B5043"/>
    <w:rsid w:val="00206AB5"/>
    <w:rsid w:val="00252C94"/>
    <w:rsid w:val="00276A23"/>
    <w:rsid w:val="002A2F89"/>
    <w:rsid w:val="002D6F5F"/>
    <w:rsid w:val="003125A2"/>
    <w:rsid w:val="003510CE"/>
    <w:rsid w:val="00371ED8"/>
    <w:rsid w:val="00396C4A"/>
    <w:rsid w:val="003B2829"/>
    <w:rsid w:val="003D00E7"/>
    <w:rsid w:val="00424BF9"/>
    <w:rsid w:val="004458F9"/>
    <w:rsid w:val="004750A7"/>
    <w:rsid w:val="004B6315"/>
    <w:rsid w:val="004D50E1"/>
    <w:rsid w:val="004F62B4"/>
    <w:rsid w:val="00526A06"/>
    <w:rsid w:val="00565F9D"/>
    <w:rsid w:val="005D4BCC"/>
    <w:rsid w:val="005F1DE0"/>
    <w:rsid w:val="005F4BF4"/>
    <w:rsid w:val="006C3BAD"/>
    <w:rsid w:val="006C7254"/>
    <w:rsid w:val="006F0DB5"/>
    <w:rsid w:val="00706575"/>
    <w:rsid w:val="00785C79"/>
    <w:rsid w:val="007A0BC8"/>
    <w:rsid w:val="007B0074"/>
    <w:rsid w:val="007C1034"/>
    <w:rsid w:val="007D2D3B"/>
    <w:rsid w:val="008061D0"/>
    <w:rsid w:val="00841E46"/>
    <w:rsid w:val="0087110D"/>
    <w:rsid w:val="0089406E"/>
    <w:rsid w:val="008B41AE"/>
    <w:rsid w:val="008D58D3"/>
    <w:rsid w:val="008E1735"/>
    <w:rsid w:val="008E7EA7"/>
    <w:rsid w:val="008F047F"/>
    <w:rsid w:val="00903A6C"/>
    <w:rsid w:val="009053D3"/>
    <w:rsid w:val="009118C2"/>
    <w:rsid w:val="009765F4"/>
    <w:rsid w:val="00982487"/>
    <w:rsid w:val="009977EC"/>
    <w:rsid w:val="009A6A2B"/>
    <w:rsid w:val="009A75F8"/>
    <w:rsid w:val="00A266CF"/>
    <w:rsid w:val="00A3571B"/>
    <w:rsid w:val="00A45535"/>
    <w:rsid w:val="00A47B3D"/>
    <w:rsid w:val="00A56576"/>
    <w:rsid w:val="00A6245F"/>
    <w:rsid w:val="00AB0447"/>
    <w:rsid w:val="00AB2579"/>
    <w:rsid w:val="00B119F6"/>
    <w:rsid w:val="00BA1C0E"/>
    <w:rsid w:val="00BB16D8"/>
    <w:rsid w:val="00BC1A0E"/>
    <w:rsid w:val="00BC61F6"/>
    <w:rsid w:val="00BD1D31"/>
    <w:rsid w:val="00C3239A"/>
    <w:rsid w:val="00C84F0F"/>
    <w:rsid w:val="00CA50FD"/>
    <w:rsid w:val="00CB3FE4"/>
    <w:rsid w:val="00D74869"/>
    <w:rsid w:val="00DA6B88"/>
    <w:rsid w:val="00DF3FF6"/>
    <w:rsid w:val="00E350FA"/>
    <w:rsid w:val="00E51155"/>
    <w:rsid w:val="00E56E0C"/>
    <w:rsid w:val="00E634CB"/>
    <w:rsid w:val="00E753B9"/>
    <w:rsid w:val="00E757D9"/>
    <w:rsid w:val="00E84044"/>
    <w:rsid w:val="00E9072B"/>
    <w:rsid w:val="00EC14DB"/>
    <w:rsid w:val="00F10FC2"/>
    <w:rsid w:val="00F13546"/>
    <w:rsid w:val="00F24FA9"/>
    <w:rsid w:val="00F41369"/>
    <w:rsid w:val="00F800E7"/>
    <w:rsid w:val="00FF0243"/>
    <w:rsid w:val="00FF7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BD263"/>
  <w15:docId w15:val="{03865436-6A57-4AFA-AEBE-68C60B1FE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8C7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9B6"/>
    <w:rPr>
      <w:rFonts w:ascii="Segoe UI" w:hAnsi="Segoe UI" w:cs="Segoe UI"/>
      <w:sz w:val="18"/>
      <w:szCs w:val="18"/>
    </w:rPr>
  </w:style>
  <w:style w:type="character" w:styleId="Hyperlink">
    <w:name w:val="Hyperlink"/>
    <w:basedOn w:val="DefaultParagraphFont"/>
    <w:uiPriority w:val="99"/>
    <w:unhideWhenUsed/>
    <w:rsid w:val="00386576"/>
    <w:rPr>
      <w:color w:val="0563C1" w:themeColor="hyperlink"/>
      <w:u w:val="single"/>
    </w:rPr>
  </w:style>
  <w:style w:type="character" w:styleId="UnresolvedMention">
    <w:name w:val="Unresolved Mention"/>
    <w:basedOn w:val="DefaultParagraphFont"/>
    <w:uiPriority w:val="99"/>
    <w:semiHidden/>
    <w:unhideWhenUsed/>
    <w:rsid w:val="00386576"/>
    <w:rPr>
      <w:color w:val="605E5C"/>
      <w:shd w:val="clear" w:color="auto" w:fill="E1DFDD"/>
    </w:rPr>
  </w:style>
  <w:style w:type="table" w:styleId="TableGrid">
    <w:name w:val="Table Grid"/>
    <w:basedOn w:val="TableNormal"/>
    <w:uiPriority w:val="39"/>
    <w:rsid w:val="00A41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51F75"/>
    <w:pPr>
      <w:spacing w:after="0" w:line="240" w:lineRule="auto"/>
    </w:pPr>
  </w:style>
  <w:style w:type="paragraph" w:styleId="ListParagraph">
    <w:name w:val="List Paragraph"/>
    <w:basedOn w:val="Normal"/>
    <w:uiPriority w:val="34"/>
    <w:qFormat/>
    <w:rsid w:val="00A97A07"/>
    <w:pPr>
      <w:ind w:left="720"/>
      <w:contextualSpacing/>
    </w:pPr>
  </w:style>
  <w:style w:type="character" w:styleId="CommentReference">
    <w:name w:val="annotation reference"/>
    <w:basedOn w:val="DefaultParagraphFont"/>
    <w:uiPriority w:val="99"/>
    <w:semiHidden/>
    <w:unhideWhenUsed/>
    <w:rsid w:val="005A4511"/>
    <w:rPr>
      <w:sz w:val="16"/>
      <w:szCs w:val="16"/>
    </w:rPr>
  </w:style>
  <w:style w:type="paragraph" w:styleId="CommentText">
    <w:name w:val="annotation text"/>
    <w:basedOn w:val="Normal"/>
    <w:link w:val="CommentTextChar"/>
    <w:uiPriority w:val="99"/>
    <w:semiHidden/>
    <w:unhideWhenUsed/>
    <w:rsid w:val="005A4511"/>
    <w:pPr>
      <w:spacing w:line="240" w:lineRule="auto"/>
    </w:pPr>
    <w:rPr>
      <w:sz w:val="20"/>
      <w:szCs w:val="20"/>
    </w:rPr>
  </w:style>
  <w:style w:type="character" w:customStyle="1" w:styleId="CommentTextChar">
    <w:name w:val="Comment Text Char"/>
    <w:basedOn w:val="DefaultParagraphFont"/>
    <w:link w:val="CommentText"/>
    <w:uiPriority w:val="99"/>
    <w:semiHidden/>
    <w:rsid w:val="005A4511"/>
    <w:rPr>
      <w:sz w:val="20"/>
      <w:szCs w:val="20"/>
    </w:rPr>
  </w:style>
  <w:style w:type="paragraph" w:styleId="CommentSubject">
    <w:name w:val="annotation subject"/>
    <w:basedOn w:val="CommentText"/>
    <w:next w:val="CommentText"/>
    <w:link w:val="CommentSubjectChar"/>
    <w:uiPriority w:val="99"/>
    <w:semiHidden/>
    <w:unhideWhenUsed/>
    <w:rsid w:val="005A4511"/>
    <w:rPr>
      <w:b/>
      <w:bCs/>
    </w:rPr>
  </w:style>
  <w:style w:type="character" w:customStyle="1" w:styleId="CommentSubjectChar">
    <w:name w:val="Comment Subject Char"/>
    <w:basedOn w:val="CommentTextChar"/>
    <w:link w:val="CommentSubject"/>
    <w:uiPriority w:val="99"/>
    <w:semiHidden/>
    <w:rsid w:val="005A4511"/>
    <w:rPr>
      <w:b/>
      <w:bCs/>
      <w:sz w:val="20"/>
      <w:szCs w:val="20"/>
    </w:rPr>
  </w:style>
  <w:style w:type="character" w:customStyle="1" w:styleId="fontstyle01">
    <w:name w:val="fontstyle01"/>
    <w:basedOn w:val="DefaultParagraphFont"/>
    <w:rsid w:val="00C54BE7"/>
    <w:rPr>
      <w:rFonts w:ascii="AdvOT596495f2" w:hAnsi="AdvOT596495f2" w:hint="default"/>
      <w:b w:val="0"/>
      <w:bCs w:val="0"/>
      <w:i w:val="0"/>
      <w:iCs w:val="0"/>
      <w:color w:val="000000"/>
      <w:sz w:val="28"/>
      <w:szCs w:val="28"/>
    </w:rPr>
  </w:style>
  <w:style w:type="character" w:customStyle="1" w:styleId="hoenzb">
    <w:name w:val="hoenzb"/>
    <w:basedOn w:val="DefaultParagraphFont"/>
    <w:rsid w:val="00AF585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FootnoteText">
    <w:name w:val="footnote text"/>
    <w:basedOn w:val="Normal"/>
    <w:link w:val="FootnoteTextChar"/>
    <w:uiPriority w:val="99"/>
    <w:semiHidden/>
    <w:unhideWhenUsed/>
    <w:rsid w:val="00252C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2C94"/>
    <w:rPr>
      <w:sz w:val="20"/>
      <w:szCs w:val="20"/>
    </w:rPr>
  </w:style>
  <w:style w:type="character" w:styleId="FootnoteReference">
    <w:name w:val="footnote reference"/>
    <w:basedOn w:val="DefaultParagraphFont"/>
    <w:uiPriority w:val="99"/>
    <w:semiHidden/>
    <w:unhideWhenUsed/>
    <w:rsid w:val="00252C94"/>
    <w:rPr>
      <w:vertAlign w:val="superscript"/>
    </w:rPr>
  </w:style>
  <w:style w:type="paragraph" w:styleId="Caption">
    <w:name w:val="caption"/>
    <w:basedOn w:val="Normal"/>
    <w:next w:val="Normal"/>
    <w:uiPriority w:val="35"/>
    <w:unhideWhenUsed/>
    <w:qFormat/>
    <w:rsid w:val="00A266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commons.wikimedia.org/wiki/File:Otec_Closed_Diagram_in_English.JPG"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5.jpeg"/><Relationship Id="rId34" Type="http://schemas.openxmlformats.org/officeDocument/2006/relationships/fontTable" Target="fontTab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hyperlink" Target="https://commons.wikimedia.org/wiki/File:Otec_Open_Diagram_in_English.JPG" TargetMode="External"/><Relationship Id="rId25" Type="http://schemas.openxmlformats.org/officeDocument/2006/relationships/image" Target="media/image7.png"/><Relationship Id="rId33" Type="http://schemas.openxmlformats.org/officeDocument/2006/relationships/hyperlink" Target="https://www.gebco.net/" TargetMode="External"/><Relationship Id="rId2" Type="http://schemas.openxmlformats.org/officeDocument/2006/relationships/customXml" Target="../customXml/item2.xml"/><Relationship Id="rId16" Type="http://schemas.openxmlformats.org/officeDocument/2006/relationships/hyperlink" Target="https://commons.wikimedia.org/wiki/File:Otec_Closed_Diagram_in_English.JPG" TargetMode="External"/><Relationship Id="rId20" Type="http://schemas.openxmlformats.org/officeDocument/2006/relationships/image" Target="media/image4.jp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hyperlink" Target="https://commons.wikimedia.org/wiki/File:Otec_Open_Diagram_in_English.JP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3.jpg"/><Relationship Id="rId31" Type="http://schemas.openxmlformats.org/officeDocument/2006/relationships/image" Target="media/image12.jp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9.png"/><Relationship Id="rId30" Type="http://schemas.openxmlformats.org/officeDocument/2006/relationships/hyperlink" Target="https://www.renewables.ninja/" TargetMode="External"/><Relationship Id="rId35" Type="http://schemas.microsoft.com/office/2011/relationships/people" Target="peop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976"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8105730-2AA4-4400-A20E-A8C08D3C55FC}">
  <we:reference id="wa104382081" version="1.7.0.0" store="en-US" storeType="OMEX"/>
  <we:alternateReferences>
    <we:reference id="wa104382081" version="1.7.0.0" store="WA104382081"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0NN6l27xpnWc9HWE4zLPrhYPzFA==">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</go:docsCustomData>
</go:gDocsCustomXmlDataStorage>
</file>

<file path=customXml/itemProps1.xml><?xml version="1.0" encoding="utf-8"?>
<ds:datastoreItem xmlns:ds="http://schemas.openxmlformats.org/officeDocument/2006/customXml" ds:itemID="{01FAB717-4653-4B09-A4E3-29B639463C4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26475</Words>
  <Characters>150912</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Brecha</dc:creator>
  <cp:keywords/>
  <dc:description/>
  <cp:lastModifiedBy>Robert Brecha</cp:lastModifiedBy>
  <cp:revision>19</cp:revision>
  <dcterms:created xsi:type="dcterms:W3CDTF">2020-08-24T14:39:00Z</dcterms:created>
  <dcterms:modified xsi:type="dcterms:W3CDTF">2020-08-28T15:47:00Z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d9b7cbe3-6d37-35c8-a61f-36393d0f2de8</vt:lpwstr>
  </property>
  <property fmtid="{D5CDD505-2E9C-101B-9397-08002B2CF9AE}" pid="24" name="Mendeley Citation Style_1">
    <vt:lpwstr>http://www.zotero.org/styles/apa</vt:lpwstr>
  </property>
</Properties>
</file>